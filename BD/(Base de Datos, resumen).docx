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                                                                                 </w:t>
      </w:r>
      <w:r w:rsidDel="00000000" w:rsidR="00000000" w:rsidRPr="00000000">
        <w:rPr>
          <w:rtl w:val="0"/>
        </w:rPr>
        <w:t xml:space="preserve">__________________________________________________________________</w:t>
      </w:r>
    </w:p>
    <w:p w:rsidR="00000000" w:rsidDel="00000000" w:rsidP="00000000" w:rsidRDefault="00000000" w:rsidRPr="00000000" w14:paraId="00000002">
      <w:pPr>
        <w:rPr/>
      </w:pPr>
      <w:r w:rsidDel="00000000" w:rsidR="00000000" w:rsidRPr="00000000">
        <w:rPr>
          <w:rtl w:val="0"/>
        </w:rPr>
        <w:t xml:space="preserve">Aspectos_Generales_del_Lenguaje_SQL (semana1)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heading=h.tazyn85xevkz" w:id="0"/>
      <w:bookmarkEnd w:id="0"/>
      <w:r w:rsidDel="00000000" w:rsidR="00000000" w:rsidRPr="00000000">
        <w:rPr>
          <w:rtl w:val="0"/>
        </w:rPr>
        <w:t xml:space="preserve">CREAR USUARIO</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CREATE USER MDY2131_P3 IDENTIFIED BY "MDY2131.practica_3"</w:t>
      </w:r>
    </w:p>
    <w:p w:rsidR="00000000" w:rsidDel="00000000" w:rsidP="00000000" w:rsidRDefault="00000000" w:rsidRPr="00000000" w14:paraId="00000007">
      <w:pPr>
        <w:rPr/>
      </w:pPr>
      <w:r w:rsidDel="00000000" w:rsidR="00000000" w:rsidRPr="00000000">
        <w:rPr>
          <w:rtl w:val="0"/>
        </w:rPr>
        <w:t xml:space="preserve">DEFAULT TABLESPACE "USERS"</w:t>
      </w:r>
    </w:p>
    <w:p w:rsidR="00000000" w:rsidDel="00000000" w:rsidP="00000000" w:rsidRDefault="00000000" w:rsidRPr="00000000" w14:paraId="00000008">
      <w:pPr>
        <w:rPr/>
      </w:pPr>
      <w:r w:rsidDel="00000000" w:rsidR="00000000" w:rsidRPr="00000000">
        <w:rPr>
          <w:rtl w:val="0"/>
        </w:rPr>
        <w:t xml:space="preserve">TEMPORARY TABLESPACE "TEMP";</w:t>
      </w:r>
    </w:p>
    <w:p w:rsidR="00000000" w:rsidDel="00000000" w:rsidP="00000000" w:rsidRDefault="00000000" w:rsidRPr="00000000" w14:paraId="00000009">
      <w:pPr>
        <w:rPr/>
      </w:pPr>
      <w:r w:rsidDel="00000000" w:rsidR="00000000" w:rsidRPr="00000000">
        <w:rPr>
          <w:rtl w:val="0"/>
        </w:rPr>
        <w:t xml:space="preserve">ALTER USER MDY2131_P3 QUOTA UNLIMITED ON USERS;</w:t>
      </w:r>
    </w:p>
    <w:p w:rsidR="00000000" w:rsidDel="00000000" w:rsidP="00000000" w:rsidRDefault="00000000" w:rsidRPr="00000000" w14:paraId="0000000A">
      <w:pPr>
        <w:rPr/>
      </w:pPr>
      <w:r w:rsidDel="00000000" w:rsidR="00000000" w:rsidRPr="00000000">
        <w:rPr>
          <w:rtl w:val="0"/>
        </w:rPr>
        <w:t xml:space="preserve">GRANT CREATE SESSION TO MDY2131_P3;</w:t>
      </w:r>
    </w:p>
    <w:p w:rsidR="00000000" w:rsidDel="00000000" w:rsidP="00000000" w:rsidRDefault="00000000" w:rsidRPr="00000000" w14:paraId="0000000B">
      <w:pPr>
        <w:rPr/>
      </w:pPr>
      <w:r w:rsidDel="00000000" w:rsidR="00000000" w:rsidRPr="00000000">
        <w:rPr>
          <w:rtl w:val="0"/>
        </w:rPr>
        <w:t xml:space="preserve">GRANT "RESOURCE" TO MDY2131_P3;</w:t>
      </w:r>
    </w:p>
    <w:p w:rsidR="00000000" w:rsidDel="00000000" w:rsidP="00000000" w:rsidRDefault="00000000" w:rsidRPr="00000000" w14:paraId="0000000C">
      <w:pPr>
        <w:rPr/>
      </w:pPr>
      <w:r w:rsidDel="00000000" w:rsidR="00000000" w:rsidRPr="00000000">
        <w:rPr>
          <w:rtl w:val="0"/>
        </w:rPr>
        <w:t xml:space="preserve">ALTER USER MDY2131_P3 DEFAULT ROLE "RESOURCE";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ALTER SESSION SET "_ORACLE_SCRIPT"= TRUE;</w:t>
      </w:r>
    </w:p>
    <w:p w:rsidR="00000000" w:rsidDel="00000000" w:rsidP="00000000" w:rsidRDefault="00000000" w:rsidRPr="00000000" w14:paraId="00000011">
      <w:pPr>
        <w:rPr/>
      </w:pPr>
      <w:r w:rsidDel="00000000" w:rsidR="00000000" w:rsidRPr="00000000">
        <w:rPr>
          <w:rtl w:val="0"/>
        </w:rPr>
        <w:t xml:space="preserve">CREATE USER PRUEBA IDENTIFIED BY 1234</w:t>
      </w:r>
    </w:p>
    <w:p w:rsidR="00000000" w:rsidDel="00000000" w:rsidP="00000000" w:rsidRDefault="00000000" w:rsidRPr="00000000" w14:paraId="00000012">
      <w:pPr>
        <w:rPr/>
      </w:pPr>
      <w:r w:rsidDel="00000000" w:rsidR="00000000" w:rsidRPr="00000000">
        <w:rPr>
          <w:rtl w:val="0"/>
        </w:rPr>
        <w:t xml:space="preserve">DEFAULT TABLESPACE USERS</w:t>
      </w:r>
    </w:p>
    <w:p w:rsidR="00000000" w:rsidDel="00000000" w:rsidP="00000000" w:rsidRDefault="00000000" w:rsidRPr="00000000" w14:paraId="00000013">
      <w:pPr>
        <w:rPr/>
      </w:pPr>
      <w:r w:rsidDel="00000000" w:rsidR="00000000" w:rsidRPr="00000000">
        <w:rPr>
          <w:rtl w:val="0"/>
        </w:rPr>
        <w:t xml:space="preserve">TEMPORARY TABLESPACE TEMP;</w:t>
      </w:r>
    </w:p>
    <w:p w:rsidR="00000000" w:rsidDel="00000000" w:rsidP="00000000" w:rsidRDefault="00000000" w:rsidRPr="00000000" w14:paraId="00000014">
      <w:pPr>
        <w:rPr/>
      </w:pPr>
      <w:r w:rsidDel="00000000" w:rsidR="00000000" w:rsidRPr="00000000">
        <w:rPr>
          <w:rtl w:val="0"/>
        </w:rPr>
        <w:t xml:space="preserve">ALTER USER PRUEBA QUOTA UNLIMITED ON USERS;</w:t>
      </w:r>
    </w:p>
    <w:p w:rsidR="00000000" w:rsidDel="00000000" w:rsidP="00000000" w:rsidRDefault="00000000" w:rsidRPr="00000000" w14:paraId="00000015">
      <w:pPr>
        <w:rPr/>
      </w:pPr>
      <w:r w:rsidDel="00000000" w:rsidR="00000000" w:rsidRPr="00000000">
        <w:rPr>
          <w:rtl w:val="0"/>
        </w:rPr>
        <w:t xml:space="preserve">GRANT CREATE SESSION TO PRUEBA;</w:t>
      </w:r>
    </w:p>
    <w:p w:rsidR="00000000" w:rsidDel="00000000" w:rsidP="00000000" w:rsidRDefault="00000000" w:rsidRPr="00000000" w14:paraId="00000016">
      <w:pPr>
        <w:rPr/>
      </w:pPr>
      <w:r w:rsidDel="00000000" w:rsidR="00000000" w:rsidRPr="00000000">
        <w:rPr>
          <w:rtl w:val="0"/>
        </w:rPr>
        <w:t xml:space="preserve">GRANT RESOURCE TO PRUEBA;</w:t>
      </w:r>
    </w:p>
    <w:p w:rsidR="00000000" w:rsidDel="00000000" w:rsidP="00000000" w:rsidRDefault="00000000" w:rsidRPr="00000000" w14:paraId="00000017">
      <w:pPr>
        <w:rPr/>
      </w:pPr>
      <w:r w:rsidDel="00000000" w:rsidR="00000000" w:rsidRPr="00000000">
        <w:rPr>
          <w:rtl w:val="0"/>
        </w:rPr>
        <w:t xml:space="preserve">ALTER USER PRUEBA DEFAULT ROLE RESOURCE;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________________________________________________________________________________</w:t>
      </w:r>
    </w:p>
    <w:p w:rsidR="00000000" w:rsidDel="00000000" w:rsidP="00000000" w:rsidRDefault="00000000" w:rsidRPr="00000000" w14:paraId="0000001A">
      <w:pPr>
        <w:pStyle w:val="Heading1"/>
        <w:rPr>
          <w:sz w:val="36"/>
          <w:szCs w:val="36"/>
        </w:rPr>
      </w:pPr>
      <w:bookmarkStart w:colFirst="0" w:colLast="0" w:name="_heading=h.j9a45pbizy3q" w:id="1"/>
      <w:bookmarkEnd w:id="1"/>
      <w:r w:rsidDel="00000000" w:rsidR="00000000" w:rsidRPr="00000000">
        <w:rPr>
          <w:sz w:val="36"/>
          <w:szCs w:val="36"/>
          <w:rtl w:val="0"/>
        </w:rPr>
        <w:t xml:space="preserve">1_1_3_Select_(semana1)</w:t>
      </w:r>
    </w:p>
    <w:p w:rsidR="00000000" w:rsidDel="00000000" w:rsidP="00000000" w:rsidRDefault="00000000" w:rsidRPr="00000000" w14:paraId="0000001B">
      <w:pPr>
        <w:rPr/>
      </w:pPr>
      <w:r w:rsidDel="00000000" w:rsidR="00000000" w:rsidRPr="00000000">
        <w:rPr>
          <w:rtl w:val="0"/>
        </w:rPr>
        <w:t xml:space="preserve">SELECT * | { [ DISTINCT ] columna|expresión [alias],...}</w:t>
      </w:r>
    </w:p>
    <w:p w:rsidR="00000000" w:rsidDel="00000000" w:rsidP="00000000" w:rsidRDefault="00000000" w:rsidRPr="00000000" w14:paraId="0000001C">
      <w:pPr>
        <w:rPr/>
      </w:pPr>
      <w:r w:rsidDel="00000000" w:rsidR="00000000" w:rsidRPr="00000000">
        <w:rPr>
          <w:rtl w:val="0"/>
        </w:rPr>
        <w:t xml:space="preserve">FROM tabla[WHERE condición]</w:t>
      </w:r>
    </w:p>
    <w:p w:rsidR="00000000" w:rsidDel="00000000" w:rsidP="00000000" w:rsidRDefault="00000000" w:rsidRPr="00000000" w14:paraId="0000001D">
      <w:pPr>
        <w:rPr/>
      </w:pPr>
      <w:r w:rsidDel="00000000" w:rsidR="00000000" w:rsidRPr="00000000">
        <w:rPr>
          <w:rtl w:val="0"/>
        </w:rPr>
        <w:t xml:space="preserve">[ORDER BY {columna, alias, expresión, posición_numérica} [ASC|DESC]]</w:t>
      </w:r>
    </w:p>
    <w:p w:rsidR="00000000" w:rsidDel="00000000" w:rsidP="00000000" w:rsidRDefault="00000000" w:rsidRPr="00000000" w14:paraId="0000001E">
      <w:pPr>
        <w:rPr/>
      </w:pPr>
      <w:r w:rsidDel="00000000" w:rsidR="00000000" w:rsidRPr="00000000">
        <w:rPr>
          <w:rtl w:val="0"/>
        </w:rPr>
        <w:t xml:space="preserve">en la imagen lo ordena de la forma en que lo pongas primero</w:t>
      </w:r>
      <w:r w:rsidDel="00000000" w:rsidR="00000000" w:rsidRPr="00000000">
        <w:rPr/>
        <w:drawing>
          <wp:inline distB="0" distT="0" distL="0" distR="0">
            <wp:extent cx="2887274" cy="2197622"/>
            <wp:effectExtent b="0" l="0" r="0" t="0"/>
            <wp:docPr descr="Tabla&#10;&#10;Descripción generada automáticamente" id="2118696599" name="image300.png"/>
            <a:graphic>
              <a:graphicData uri="http://schemas.openxmlformats.org/drawingml/2006/picture">
                <pic:pic>
                  <pic:nvPicPr>
                    <pic:cNvPr descr="Tabla&#10;&#10;Descripción generada automáticamente" id="0" name="image300.png"/>
                    <pic:cNvPicPr preferRelativeResize="0"/>
                  </pic:nvPicPr>
                  <pic:blipFill>
                    <a:blip r:embed="rId7"/>
                    <a:srcRect b="0" l="0" r="0" t="0"/>
                    <a:stretch>
                      <a:fillRect/>
                    </a:stretch>
                  </pic:blipFill>
                  <pic:spPr>
                    <a:xfrm>
                      <a:off x="0" y="0"/>
                      <a:ext cx="2887274" cy="219762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t>
      </w:r>
    </w:p>
    <w:p w:rsidR="00000000" w:rsidDel="00000000" w:rsidP="00000000" w:rsidRDefault="00000000" w:rsidRPr="00000000" w14:paraId="00000022">
      <w:pPr>
        <w:pStyle w:val="Heading2"/>
        <w:rPr/>
      </w:pPr>
      <w:bookmarkStart w:colFirst="0" w:colLast="0" w:name="_heading=h.x43q8dzc2b2h" w:id="2"/>
      <w:bookmarkEnd w:id="2"/>
      <w:r w:rsidDel="00000000" w:rsidR="00000000" w:rsidRPr="00000000">
        <w:rPr>
          <w:rtl w:val="0"/>
        </w:rPr>
        <w:t xml:space="preserve">Operadores Matemáticos</w:t>
      </w:r>
    </w:p>
    <w:p w:rsidR="00000000" w:rsidDel="00000000" w:rsidP="00000000" w:rsidRDefault="00000000" w:rsidRPr="00000000" w14:paraId="00000023">
      <w:pPr>
        <w:rPr>
          <w:rFonts w:ascii="Arial" w:cs="Arial" w:eastAsia="Arial" w:hAnsi="Arial"/>
          <w:sz w:val="24"/>
          <w:szCs w:val="24"/>
          <w:shd w:fill="e9ebed" w:val="clear"/>
        </w:rPr>
      </w:pPr>
      <w:r w:rsidDel="00000000" w:rsidR="00000000" w:rsidRPr="00000000">
        <w:rPr>
          <w:rFonts w:ascii="Arial" w:cs="Arial" w:eastAsia="Arial" w:hAnsi="Arial"/>
          <w:sz w:val="24"/>
          <w:szCs w:val="24"/>
          <w:shd w:fill="e9ebed" w:val="clear"/>
        </w:rPr>
        <w:drawing>
          <wp:inline distB="0" distT="0" distL="0" distR="0">
            <wp:extent cx="2355358" cy="2166485"/>
            <wp:effectExtent b="0" l="0" r="0" t="0"/>
            <wp:docPr descr="Tabla" id="2118696602" name="image314.png"/>
            <a:graphic>
              <a:graphicData uri="http://schemas.openxmlformats.org/drawingml/2006/picture">
                <pic:pic>
                  <pic:nvPicPr>
                    <pic:cNvPr descr="Tabla" id="0" name="image314.png"/>
                    <pic:cNvPicPr preferRelativeResize="0"/>
                  </pic:nvPicPr>
                  <pic:blipFill>
                    <a:blip r:embed="rId8"/>
                    <a:srcRect b="0" l="0" r="0" t="0"/>
                    <a:stretch>
                      <a:fillRect/>
                    </a:stretch>
                  </pic:blipFill>
                  <pic:spPr>
                    <a:xfrm>
                      <a:off x="0" y="0"/>
                      <a:ext cx="2355358" cy="2166485"/>
                    </a:xfrm>
                    <a:prstGeom prst="rect"/>
                    <a:ln/>
                  </pic:spPr>
                </pic:pic>
              </a:graphicData>
            </a:graphic>
          </wp:inline>
        </w:drawing>
      </w:r>
      <w:r w:rsidDel="00000000" w:rsidR="00000000" w:rsidRPr="00000000">
        <w:rPr>
          <w:rFonts w:ascii="Arial" w:cs="Arial" w:eastAsia="Arial" w:hAnsi="Arial"/>
          <w:sz w:val="24"/>
          <w:szCs w:val="24"/>
          <w:shd w:fill="e9ebed" w:val="clear"/>
        </w:rPr>
        <w:drawing>
          <wp:inline distB="0" distT="0" distL="0" distR="0">
            <wp:extent cx="2561823" cy="2037183"/>
            <wp:effectExtent b="0" l="0" r="0" t="0"/>
            <wp:docPr id="2118696601" name="image311.png"/>
            <a:graphic>
              <a:graphicData uri="http://schemas.openxmlformats.org/drawingml/2006/picture">
                <pic:pic>
                  <pic:nvPicPr>
                    <pic:cNvPr id="0" name="image311.png"/>
                    <pic:cNvPicPr preferRelativeResize="0"/>
                  </pic:nvPicPr>
                  <pic:blipFill>
                    <a:blip r:embed="rId9"/>
                    <a:srcRect b="0" l="0" r="0" t="0"/>
                    <a:stretch>
                      <a:fillRect/>
                    </a:stretch>
                  </pic:blipFill>
                  <pic:spPr>
                    <a:xfrm>
                      <a:off x="0" y="0"/>
                      <a:ext cx="2561823" cy="203718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Arial" w:cs="Arial" w:eastAsia="Arial" w:hAnsi="Arial"/>
          <w:shd w:fill="e9ebed" w:val="clear"/>
        </w:rPr>
      </w:pPr>
      <w:r w:rsidDel="00000000" w:rsidR="00000000" w:rsidRPr="00000000">
        <w:rPr>
          <w:rFonts w:ascii="Arial" w:cs="Arial" w:eastAsia="Arial" w:hAnsi="Arial"/>
          <w:shd w:fill="e9ebed" w:val="clear"/>
          <w:rtl w:val="0"/>
        </w:rPr>
        <w:t xml:space="preserve">Ejemplo 2 los null no se pueden hacer operaciones </w:t>
      </w:r>
      <w:r w:rsidDel="00000000" w:rsidR="00000000" w:rsidRPr="00000000">
        <w:rPr>
          <w:rtl w:val="0"/>
        </w:rPr>
        <w:t xml:space="preserve">ya</w:t>
      </w:r>
      <w:r w:rsidDel="00000000" w:rsidR="00000000" w:rsidRPr="00000000">
        <w:rPr>
          <w:rFonts w:ascii="Arial" w:cs="Arial" w:eastAsia="Arial" w:hAnsi="Arial"/>
          <w:shd w:fill="e9ebed" w:val="clear"/>
          <w:rtl w:val="0"/>
        </w:rPr>
        <w:t xml:space="preserve"> que es null y por eso sale (null)</w:t>
      </w:r>
    </w:p>
    <w:p w:rsidR="00000000" w:rsidDel="00000000" w:rsidP="00000000" w:rsidRDefault="00000000" w:rsidRPr="00000000" w14:paraId="00000025">
      <w:pPr>
        <w:rPr>
          <w:rFonts w:ascii="Arial" w:cs="Arial" w:eastAsia="Arial" w:hAnsi="Arial"/>
          <w:shd w:fill="e9ebed" w:val="clear"/>
        </w:rPr>
      </w:pPr>
      <w:r w:rsidDel="00000000" w:rsidR="00000000" w:rsidRPr="00000000">
        <w:rPr>
          <w:rFonts w:ascii="Arial" w:cs="Arial" w:eastAsia="Arial" w:hAnsi="Arial"/>
          <w:shd w:fill="e9ebed" w:val="clear"/>
          <w:rtl w:val="0"/>
        </w:rPr>
        <w:t xml:space="preserve">------------------------------------------------------------------------------------------------------------------------</w:t>
      </w:r>
    </w:p>
    <w:p w:rsidR="00000000" w:rsidDel="00000000" w:rsidP="00000000" w:rsidRDefault="00000000" w:rsidRPr="00000000" w14:paraId="00000026">
      <w:pPr>
        <w:rPr>
          <w:shd w:fill="e9ebed" w:val="clear"/>
        </w:rPr>
      </w:pPr>
      <w:r w:rsidDel="00000000" w:rsidR="00000000" w:rsidRPr="00000000">
        <w:rPr>
          <w:shd w:fill="e9ebed" w:val="clear"/>
          <w:rtl w:val="0"/>
        </w:rPr>
        <w:t xml:space="preserve">Alias de Columnas,Concatenacióny Valores Duplicados</w:t>
      </w:r>
    </w:p>
    <w:p w:rsidR="00000000" w:rsidDel="00000000" w:rsidP="00000000" w:rsidRDefault="00000000" w:rsidRPr="00000000" w14:paraId="00000027">
      <w:pPr>
        <w:rPr>
          <w:shd w:fill="e9ebed" w:val="clear"/>
        </w:rPr>
      </w:pPr>
      <w:r w:rsidDel="00000000" w:rsidR="00000000" w:rsidRPr="00000000">
        <w:rPr>
          <w:shd w:fill="e9ebed" w:val="clear"/>
        </w:rPr>
        <w:drawing>
          <wp:inline distB="0" distT="0" distL="0" distR="0">
            <wp:extent cx="2307839" cy="2440473"/>
            <wp:effectExtent b="0" l="0" r="0" t="0"/>
            <wp:docPr descr="Tabla&#10;&#10;Descripción generada automáticamente" id="2118696605" name="image310.png"/>
            <a:graphic>
              <a:graphicData uri="http://schemas.openxmlformats.org/drawingml/2006/picture">
                <pic:pic>
                  <pic:nvPicPr>
                    <pic:cNvPr descr="Tabla&#10;&#10;Descripción generada automáticamente" id="0" name="image310.png"/>
                    <pic:cNvPicPr preferRelativeResize="0"/>
                  </pic:nvPicPr>
                  <pic:blipFill>
                    <a:blip r:embed="rId10"/>
                    <a:srcRect b="0" l="0" r="0" t="0"/>
                    <a:stretch>
                      <a:fillRect/>
                    </a:stretch>
                  </pic:blipFill>
                  <pic:spPr>
                    <a:xfrm>
                      <a:off x="0" y="0"/>
                      <a:ext cx="2307839" cy="2440473"/>
                    </a:xfrm>
                    <a:prstGeom prst="rect"/>
                    <a:ln/>
                  </pic:spPr>
                </pic:pic>
              </a:graphicData>
            </a:graphic>
          </wp:inline>
        </w:drawing>
      </w:r>
      <w:r w:rsidDel="00000000" w:rsidR="00000000" w:rsidRPr="00000000">
        <w:rPr>
          <w:shd w:fill="e9ebed" w:val="clear"/>
        </w:rPr>
        <w:drawing>
          <wp:inline distB="0" distT="0" distL="0" distR="0">
            <wp:extent cx="2598340" cy="2356482"/>
            <wp:effectExtent b="0" l="0" r="0" t="0"/>
            <wp:docPr id="2118696604" name="image305.png"/>
            <a:graphic>
              <a:graphicData uri="http://schemas.openxmlformats.org/drawingml/2006/picture">
                <pic:pic>
                  <pic:nvPicPr>
                    <pic:cNvPr id="0" name="image305.png"/>
                    <pic:cNvPicPr preferRelativeResize="0"/>
                  </pic:nvPicPr>
                  <pic:blipFill>
                    <a:blip r:embed="rId11"/>
                    <a:srcRect b="0" l="0" r="0" t="0"/>
                    <a:stretch>
                      <a:fillRect/>
                    </a:stretch>
                  </pic:blipFill>
                  <pic:spPr>
                    <a:xfrm>
                      <a:off x="0" y="0"/>
                      <a:ext cx="2598340" cy="235648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hd w:fill="e9ebed" w:val="clear"/>
        </w:rPr>
      </w:pPr>
      <w:r w:rsidDel="00000000" w:rsidR="00000000" w:rsidRPr="00000000">
        <w:rPr>
          <w:rtl w:val="0"/>
        </w:rPr>
      </w:r>
    </w:p>
    <w:p w:rsidR="00000000" w:rsidDel="00000000" w:rsidP="00000000" w:rsidRDefault="00000000" w:rsidRPr="00000000" w14:paraId="00000029">
      <w:pPr>
        <w:rPr>
          <w:shd w:fill="e9ebed" w:val="clear"/>
        </w:rPr>
      </w:pPr>
      <w:r w:rsidDel="00000000" w:rsidR="00000000" w:rsidRPr="00000000">
        <w:rPr>
          <w:rtl w:val="0"/>
        </w:rPr>
      </w:r>
    </w:p>
    <w:p w:rsidR="00000000" w:rsidDel="00000000" w:rsidP="00000000" w:rsidRDefault="00000000" w:rsidRPr="00000000" w14:paraId="0000002A">
      <w:pPr>
        <w:rPr>
          <w:shd w:fill="e9ebed" w:val="clear"/>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e9ebed" w:val="clear"/>
          <w:vertAlign w:val="baseline"/>
        </w:rPr>
      </w:pPr>
      <w:r w:rsidDel="00000000" w:rsidR="00000000" w:rsidRPr="00000000">
        <w:rPr>
          <w:rFonts w:ascii="Calibri" w:cs="Calibri" w:eastAsia="Calibri" w:hAnsi="Calibri"/>
          <w:b w:val="0"/>
          <w:i w:val="0"/>
          <w:smallCaps w:val="0"/>
          <w:strike w:val="0"/>
          <w:color w:val="000000"/>
          <w:sz w:val="22"/>
          <w:szCs w:val="22"/>
          <w:u w:val="none"/>
          <w:shd w:fill="e9ebed" w:val="clear"/>
          <w:vertAlign w:val="baseline"/>
          <w:rtl w:val="0"/>
        </w:rPr>
        <w:t xml:space="preserve">ejemplo el AS cambia el nombre de la tabla last_name = apellido y salary = salario</w:t>
      </w:r>
    </w:p>
    <w:p w:rsidR="00000000" w:rsidDel="00000000" w:rsidP="00000000" w:rsidRDefault="00000000" w:rsidRPr="00000000" w14:paraId="000000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e9ebed" w:val="clear"/>
          <w:vertAlign w:val="baseline"/>
        </w:rPr>
      </w:pPr>
      <w:r w:rsidDel="00000000" w:rsidR="00000000" w:rsidRPr="00000000">
        <w:rPr>
          <w:rFonts w:ascii="Calibri" w:cs="Calibri" w:eastAsia="Calibri" w:hAnsi="Calibri"/>
          <w:b w:val="0"/>
          <w:i w:val="0"/>
          <w:smallCaps w:val="0"/>
          <w:strike w:val="0"/>
          <w:color w:val="000000"/>
          <w:sz w:val="22"/>
          <w:szCs w:val="22"/>
          <w:u w:val="none"/>
          <w:shd w:fill="e9ebed" w:val="clear"/>
          <w:vertAlign w:val="baseline"/>
          <w:rtl w:val="0"/>
        </w:rPr>
        <w:t xml:space="preserve"> cambia el nombre salary = salario y después lo aumenta en un 25% creando otra tabla</w:t>
      </w:r>
    </w:p>
    <w:p w:rsidR="00000000" w:rsidDel="00000000" w:rsidP="00000000" w:rsidRDefault="00000000" w:rsidRPr="00000000" w14:paraId="0000002D">
      <w:pPr>
        <w:rPr>
          <w:shd w:fill="e9ebed" w:val="clear"/>
        </w:rPr>
      </w:pPr>
      <w:r w:rsidDel="00000000" w:rsidR="00000000" w:rsidRPr="00000000">
        <w:rPr>
          <w:rtl w:val="0"/>
        </w:rPr>
      </w:r>
    </w:p>
    <w:p w:rsidR="00000000" w:rsidDel="00000000" w:rsidP="00000000" w:rsidRDefault="00000000" w:rsidRPr="00000000" w14:paraId="0000002E">
      <w:pPr>
        <w:rPr>
          <w:shd w:fill="e9ebed" w:val="clear"/>
        </w:rPr>
      </w:pPr>
      <w:r w:rsidDel="00000000" w:rsidR="00000000" w:rsidRPr="00000000">
        <w:rPr>
          <w:rtl w:val="0"/>
        </w:rPr>
      </w:r>
    </w:p>
    <w:p w:rsidR="00000000" w:rsidDel="00000000" w:rsidP="00000000" w:rsidRDefault="00000000" w:rsidRPr="00000000" w14:paraId="0000002F">
      <w:pPr>
        <w:rPr>
          <w:shd w:fill="e9ebed" w:val="clear"/>
        </w:rPr>
      </w:pPr>
      <w:r w:rsidDel="00000000" w:rsidR="00000000" w:rsidRPr="00000000">
        <w:rPr>
          <w:shd w:fill="e9ebed" w:val="clear"/>
          <w:rtl w:val="0"/>
        </w:rPr>
        <w:t xml:space="preserve">-----------------------------------------------------------------------------------------------------------------------------------</w:t>
      </w:r>
    </w:p>
    <w:p w:rsidR="00000000" w:rsidDel="00000000" w:rsidP="00000000" w:rsidRDefault="00000000" w:rsidRPr="00000000" w14:paraId="00000030">
      <w:pPr>
        <w:pStyle w:val="Heading2"/>
        <w:rPr/>
      </w:pPr>
      <w:bookmarkStart w:colFirst="0" w:colLast="0" w:name="_heading=h.2coo0u1jm71s" w:id="3"/>
      <w:bookmarkEnd w:id="3"/>
      <w:r w:rsidDel="00000000" w:rsidR="00000000" w:rsidRPr="00000000">
        <w:rPr>
          <w:rtl w:val="0"/>
        </w:rPr>
        <w:t xml:space="preserve">Concatenación</w:t>
      </w:r>
    </w:p>
    <w:p w:rsidR="00000000" w:rsidDel="00000000" w:rsidP="00000000" w:rsidRDefault="00000000" w:rsidRPr="00000000" w14:paraId="00000031">
      <w:pPr>
        <w:rPr>
          <w:rFonts w:ascii="Arial" w:cs="Arial" w:eastAsia="Arial" w:hAnsi="Arial"/>
          <w:shd w:fill="e9ebed" w:val="clear"/>
        </w:rPr>
      </w:pPr>
      <w:r w:rsidDel="00000000" w:rsidR="00000000" w:rsidRPr="00000000">
        <w:rPr>
          <w:rFonts w:ascii="Arial" w:cs="Arial" w:eastAsia="Arial" w:hAnsi="Arial"/>
          <w:shd w:fill="e9ebed" w:val="clear"/>
          <w:rtl w:val="0"/>
        </w:rPr>
        <w:t xml:space="preserve">Se representa con( | | )</w:t>
      </w:r>
    </w:p>
    <w:p w:rsidR="00000000" w:rsidDel="00000000" w:rsidP="00000000" w:rsidRDefault="00000000" w:rsidRPr="00000000" w14:paraId="00000032">
      <w:pPr>
        <w:jc w:val="center"/>
        <w:rPr>
          <w:rFonts w:ascii="Arial" w:cs="Arial" w:eastAsia="Arial" w:hAnsi="Arial"/>
          <w:shd w:fill="e9ebed" w:val="clear"/>
        </w:rPr>
      </w:pPr>
      <w:r w:rsidDel="00000000" w:rsidR="00000000" w:rsidRPr="00000000">
        <w:rPr>
          <w:rFonts w:ascii="Arial" w:cs="Arial" w:eastAsia="Arial" w:hAnsi="Arial"/>
          <w:shd w:fill="e9ebed" w:val="clear"/>
          <w:rtl w:val="0"/>
        </w:rPr>
        <w:t xml:space="preserve">Se ocupa para que se junten las tablas y quede bonito</w:t>
      </w:r>
      <w:r w:rsidDel="00000000" w:rsidR="00000000" w:rsidRPr="00000000">
        <w:rPr>
          <w:rFonts w:ascii="Arial" w:cs="Arial" w:eastAsia="Arial" w:hAnsi="Arial"/>
          <w:shd w:fill="e9ebed" w:val="clear"/>
        </w:rPr>
        <w:drawing>
          <wp:inline distB="0" distT="0" distL="0" distR="0">
            <wp:extent cx="3119246" cy="1945380"/>
            <wp:effectExtent b="0" l="0" r="0" t="0"/>
            <wp:docPr descr="Interfaz de usuario gráfica, Texto, Aplicación, Tabla&#10;&#10;Descripción generada automáticamente" id="2118696607" name="image316.png"/>
            <a:graphic>
              <a:graphicData uri="http://schemas.openxmlformats.org/drawingml/2006/picture">
                <pic:pic>
                  <pic:nvPicPr>
                    <pic:cNvPr descr="Interfaz de usuario gráfica, Texto, Aplicación, Tabla&#10;&#10;Descripción generada automáticamente" id="0" name="image316.png"/>
                    <pic:cNvPicPr preferRelativeResize="0"/>
                  </pic:nvPicPr>
                  <pic:blipFill>
                    <a:blip r:embed="rId12"/>
                    <a:srcRect b="0" l="0" r="0" t="0"/>
                    <a:stretch>
                      <a:fillRect/>
                    </a:stretch>
                  </pic:blipFill>
                  <pic:spPr>
                    <a:xfrm>
                      <a:off x="0" y="0"/>
                      <a:ext cx="3119246" cy="194538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Arial" w:cs="Arial" w:eastAsia="Arial" w:hAnsi="Arial"/>
          <w:sz w:val="18"/>
          <w:szCs w:val="18"/>
          <w:shd w:fill="e9ebed" w:val="clear"/>
        </w:rPr>
      </w:pPr>
      <w:r w:rsidDel="00000000" w:rsidR="00000000" w:rsidRPr="00000000">
        <w:rPr>
          <w:rFonts w:ascii="Arial" w:cs="Arial" w:eastAsia="Arial" w:hAnsi="Arial"/>
          <w:sz w:val="18"/>
          <w:szCs w:val="18"/>
          <w:shd w:fill="e9ebed" w:val="clear"/>
          <w:rtl w:val="0"/>
        </w:rPr>
        <w:t xml:space="preserve"> ‘el salario…(carácter)’||last_name(tabla)|| ‘es de $’(carácter)||salary salarios(cambia nombre)</w:t>
      </w:r>
    </w:p>
    <w:p w:rsidR="00000000" w:rsidDel="00000000" w:rsidP="00000000" w:rsidRDefault="00000000" w:rsidRPr="00000000" w14:paraId="00000034">
      <w:pPr>
        <w:rPr>
          <w:rFonts w:ascii="Arial" w:cs="Arial" w:eastAsia="Arial" w:hAnsi="Arial"/>
          <w:sz w:val="18"/>
          <w:szCs w:val="18"/>
          <w:shd w:fill="e9ebed" w:val="clear"/>
        </w:rPr>
      </w:pPr>
      <w:r w:rsidDel="00000000" w:rsidR="00000000" w:rsidRPr="00000000">
        <w:rPr>
          <w:rFonts w:ascii="Arial" w:cs="Arial" w:eastAsia="Arial" w:hAnsi="Arial"/>
          <w:sz w:val="18"/>
          <w:szCs w:val="18"/>
          <w:shd w:fill="e9ebed" w:val="clear"/>
          <w:rtl w:val="0"/>
        </w:rPr>
        <w:t xml:space="preserve">From employees;</w:t>
      </w:r>
    </w:p>
    <w:p w:rsidR="00000000" w:rsidDel="00000000" w:rsidP="00000000" w:rsidRDefault="00000000" w:rsidRPr="00000000" w14:paraId="00000035">
      <w:pPr>
        <w:jc w:val="center"/>
        <w:rPr>
          <w:rFonts w:ascii="Arial" w:cs="Arial" w:eastAsia="Arial" w:hAnsi="Arial"/>
          <w:sz w:val="18"/>
          <w:szCs w:val="18"/>
          <w:shd w:fill="e9ebed" w:val="clear"/>
        </w:rPr>
      </w:pPr>
      <w:r w:rsidDel="00000000" w:rsidR="00000000" w:rsidRPr="00000000">
        <w:rPr>
          <w:rFonts w:ascii="Arial" w:cs="Arial" w:eastAsia="Arial" w:hAnsi="Arial"/>
          <w:sz w:val="18"/>
          <w:szCs w:val="18"/>
          <w:shd w:fill="e9ebed" w:val="clear"/>
        </w:rPr>
        <w:drawing>
          <wp:inline distB="0" distT="0" distL="0" distR="0">
            <wp:extent cx="1956208" cy="1734106"/>
            <wp:effectExtent b="0" l="0" r="0" t="0"/>
            <wp:docPr descr="Tabla&#10;&#10;Descripción generada automáticamente" id="2118696606" name="image301.png"/>
            <a:graphic>
              <a:graphicData uri="http://schemas.openxmlformats.org/drawingml/2006/picture">
                <pic:pic>
                  <pic:nvPicPr>
                    <pic:cNvPr descr="Tabla&#10;&#10;Descripción generada automáticamente" id="0" name="image301.png"/>
                    <pic:cNvPicPr preferRelativeResize="0"/>
                  </pic:nvPicPr>
                  <pic:blipFill>
                    <a:blip r:embed="rId13"/>
                    <a:srcRect b="0" l="0" r="0" t="0"/>
                    <a:stretch>
                      <a:fillRect/>
                    </a:stretch>
                  </pic:blipFill>
                  <pic:spPr>
                    <a:xfrm>
                      <a:off x="0" y="0"/>
                      <a:ext cx="1956208" cy="173410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Arial" w:cs="Arial" w:eastAsia="Arial" w:hAnsi="Arial"/>
          <w:sz w:val="18"/>
          <w:szCs w:val="18"/>
          <w:shd w:fill="e9ebed" w:val="clear"/>
        </w:rPr>
      </w:pPr>
      <w:r w:rsidDel="00000000" w:rsidR="00000000" w:rsidRPr="00000000">
        <w:rPr>
          <w:rFonts w:ascii="Arial" w:cs="Arial" w:eastAsia="Arial" w:hAnsi="Arial"/>
          <w:sz w:val="18"/>
          <w:szCs w:val="18"/>
          <w:shd w:fill="e9ebed" w:val="clear"/>
          <w:rtl w:val="0"/>
        </w:rPr>
        <w:t xml:space="preserve">En esta junta el nombre y el apellido en una misma tabla poniéndole nombre a las tablas</w:t>
      </w:r>
    </w:p>
    <w:p w:rsidR="00000000" w:rsidDel="00000000" w:rsidP="00000000" w:rsidRDefault="00000000" w:rsidRPr="00000000" w14:paraId="00000037">
      <w:pPr>
        <w:rPr>
          <w:rFonts w:ascii="Arial" w:cs="Arial" w:eastAsia="Arial" w:hAnsi="Arial"/>
          <w:shd w:fill="e9ebed" w:val="clear"/>
        </w:rPr>
      </w:pPr>
      <w:r w:rsidDel="00000000" w:rsidR="00000000" w:rsidRPr="00000000">
        <w:rPr>
          <w:rFonts w:ascii="Arial" w:cs="Arial" w:eastAsia="Arial" w:hAnsi="Arial"/>
          <w:shd w:fill="e9ebed" w:val="clear"/>
          <w:rtl w:val="0"/>
        </w:rPr>
        <w:t xml:space="preserve">------------------------------------------------------------------------------------------------------------------------</w:t>
      </w:r>
    </w:p>
    <w:p w:rsidR="00000000" w:rsidDel="00000000" w:rsidP="00000000" w:rsidRDefault="00000000" w:rsidRPr="00000000" w14:paraId="00000038">
      <w:pPr>
        <w:pStyle w:val="Heading2"/>
        <w:rPr>
          <w:sz w:val="32"/>
          <w:szCs w:val="32"/>
        </w:rPr>
      </w:pPr>
      <w:bookmarkStart w:colFirst="0" w:colLast="0" w:name="_heading=h.mvjpr5kc81t9" w:id="4"/>
      <w:bookmarkEnd w:id="4"/>
      <w:r w:rsidDel="00000000" w:rsidR="00000000" w:rsidRPr="00000000">
        <w:rPr>
          <w:sz w:val="32"/>
          <w:szCs w:val="32"/>
          <w:rtl w:val="0"/>
        </w:rPr>
        <w:t xml:space="preserve">Valores Duplicados en las Columnas</w:t>
      </w:r>
    </w:p>
    <w:p w:rsidR="00000000" w:rsidDel="00000000" w:rsidP="00000000" w:rsidRDefault="00000000" w:rsidRPr="00000000" w14:paraId="00000039">
      <w:pPr>
        <w:rPr/>
      </w:pPr>
      <w:r w:rsidDel="00000000" w:rsidR="00000000" w:rsidRPr="00000000">
        <w:rPr/>
        <w:drawing>
          <wp:inline distB="0" distT="0" distL="0" distR="0">
            <wp:extent cx="1895030" cy="1626111"/>
            <wp:effectExtent b="0" l="0" r="0" t="0"/>
            <wp:docPr descr="Diagrama&#10;&#10;Descripción generada automáticamente" id="2118696609" name="image303.png"/>
            <a:graphic>
              <a:graphicData uri="http://schemas.openxmlformats.org/drawingml/2006/picture">
                <pic:pic>
                  <pic:nvPicPr>
                    <pic:cNvPr descr="Diagrama&#10;&#10;Descripción generada automáticamente" id="0" name="image303.png"/>
                    <pic:cNvPicPr preferRelativeResize="0"/>
                  </pic:nvPicPr>
                  <pic:blipFill>
                    <a:blip r:embed="rId14"/>
                    <a:srcRect b="0" l="0" r="0" t="0"/>
                    <a:stretch>
                      <a:fillRect/>
                    </a:stretch>
                  </pic:blipFill>
                  <pic:spPr>
                    <a:xfrm>
                      <a:off x="0" y="0"/>
                      <a:ext cx="1895030" cy="1626111"/>
                    </a:xfrm>
                    <a:prstGeom prst="rect"/>
                    <a:ln/>
                  </pic:spPr>
                </pic:pic>
              </a:graphicData>
            </a:graphic>
          </wp:inline>
        </w:drawing>
      </w:r>
      <w:r w:rsidDel="00000000" w:rsidR="00000000" w:rsidRPr="00000000">
        <w:rPr/>
        <w:drawing>
          <wp:inline distB="0" distT="0" distL="0" distR="0">
            <wp:extent cx="3637183" cy="1940376"/>
            <wp:effectExtent b="0" l="0" r="0" t="0"/>
            <wp:docPr descr="Tabla&#10;&#10;Descripción generada automáticamente" id="2118696608" name="image308.png"/>
            <a:graphic>
              <a:graphicData uri="http://schemas.openxmlformats.org/drawingml/2006/picture">
                <pic:pic>
                  <pic:nvPicPr>
                    <pic:cNvPr descr="Tabla&#10;&#10;Descripción generada automáticamente" id="0" name="image308.png"/>
                    <pic:cNvPicPr preferRelativeResize="0"/>
                  </pic:nvPicPr>
                  <pic:blipFill>
                    <a:blip r:embed="rId15"/>
                    <a:srcRect b="0" l="0" r="0" t="0"/>
                    <a:stretch>
                      <a:fillRect/>
                    </a:stretch>
                  </pic:blipFill>
                  <pic:spPr>
                    <a:xfrm>
                      <a:off x="0" y="0"/>
                      <a:ext cx="3637183" cy="194037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(No entendí preguntar profe) es una manera de solo dejar los datos no duplicados</w:t>
      </w:r>
    </w:p>
    <w:p w:rsidR="00000000" w:rsidDel="00000000" w:rsidP="00000000" w:rsidRDefault="00000000" w:rsidRPr="00000000" w14:paraId="0000003B">
      <w:pPr>
        <w:rPr/>
      </w:pPr>
      <w:r w:rsidDel="00000000" w:rsidR="00000000" w:rsidRPr="00000000">
        <w:rPr>
          <w:rtl w:val="0"/>
        </w:rPr>
        <w:t xml:space="preserve">-----------------------------------------------------------------------------------------------------------------------------------</w:t>
      </w:r>
    </w:p>
    <w:p w:rsidR="00000000" w:rsidDel="00000000" w:rsidP="00000000" w:rsidRDefault="00000000" w:rsidRPr="00000000" w14:paraId="0000003C">
      <w:pPr>
        <w:pStyle w:val="Heading2"/>
        <w:jc w:val="center"/>
        <w:rPr/>
      </w:pPr>
      <w:bookmarkStart w:colFirst="0" w:colLast="0" w:name="_heading=h.eirdtsbvpcz0" w:id="5"/>
      <w:bookmarkEnd w:id="5"/>
      <w:r w:rsidDel="00000000" w:rsidR="00000000" w:rsidRPr="00000000">
        <w:rPr>
          <w:rtl w:val="0"/>
        </w:rPr>
        <w:t xml:space="preserve">Cláusula ORDER BY</w:t>
      </w:r>
    </w:p>
    <w:p w:rsidR="00000000" w:rsidDel="00000000" w:rsidP="00000000" w:rsidRDefault="00000000" w:rsidRPr="00000000" w14:paraId="0000003D">
      <w:pPr>
        <w:rPr/>
      </w:pPr>
      <w:r w:rsidDel="00000000" w:rsidR="00000000" w:rsidRPr="00000000">
        <w:rPr>
          <w:rtl w:val="0"/>
        </w:rPr>
        <w:t xml:space="preserve"> ES UNA MANERA DE ORDENAR LAS TABLAS</w:t>
      </w:r>
    </w:p>
    <w:p w:rsidR="00000000" w:rsidDel="00000000" w:rsidP="00000000" w:rsidRDefault="00000000" w:rsidRPr="00000000" w14:paraId="0000003E">
      <w:pPr>
        <w:rPr/>
      </w:pPr>
      <w:r w:rsidDel="00000000" w:rsidR="00000000" w:rsidRPr="00000000">
        <w:rPr/>
        <w:drawing>
          <wp:inline distB="114300" distT="114300" distL="114300" distR="114300">
            <wp:extent cx="2629853" cy="3581400"/>
            <wp:effectExtent b="0" l="0" r="0" t="0"/>
            <wp:docPr id="2118696473" name="image174.png"/>
            <a:graphic>
              <a:graphicData uri="http://schemas.openxmlformats.org/drawingml/2006/picture">
                <pic:pic>
                  <pic:nvPicPr>
                    <pic:cNvPr id="0" name="image174.png"/>
                    <pic:cNvPicPr preferRelativeResize="0"/>
                  </pic:nvPicPr>
                  <pic:blipFill>
                    <a:blip r:embed="rId16"/>
                    <a:srcRect b="0" l="0" r="0" t="0"/>
                    <a:stretch>
                      <a:fillRect/>
                    </a:stretch>
                  </pic:blipFill>
                  <pic:spPr>
                    <a:xfrm>
                      <a:off x="0" y="0"/>
                      <a:ext cx="2629853" cy="3581400"/>
                    </a:xfrm>
                    <a:prstGeom prst="rect"/>
                    <a:ln/>
                  </pic:spPr>
                </pic:pic>
              </a:graphicData>
            </a:graphic>
          </wp:inline>
        </w:drawing>
      </w:r>
      <w:r w:rsidDel="00000000" w:rsidR="00000000" w:rsidRPr="00000000">
        <w:rPr/>
        <w:drawing>
          <wp:inline distB="114300" distT="114300" distL="114300" distR="114300">
            <wp:extent cx="2372678" cy="3600450"/>
            <wp:effectExtent b="0" l="0" r="0" t="0"/>
            <wp:docPr id="2118696472" name="image173.png"/>
            <a:graphic>
              <a:graphicData uri="http://schemas.openxmlformats.org/drawingml/2006/picture">
                <pic:pic>
                  <pic:nvPicPr>
                    <pic:cNvPr id="0" name="image173.png"/>
                    <pic:cNvPicPr preferRelativeResize="0"/>
                  </pic:nvPicPr>
                  <pic:blipFill>
                    <a:blip r:embed="rId17"/>
                    <a:srcRect b="0" l="0" r="0" t="0"/>
                    <a:stretch>
                      <a:fillRect/>
                    </a:stretch>
                  </pic:blipFill>
                  <pic:spPr>
                    <a:xfrm>
                      <a:off x="0" y="0"/>
                      <a:ext cx="2372678"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2"/>
        </w:numPr>
        <w:spacing w:after="0" w:afterAutospacing="0"/>
        <w:ind w:left="720" w:hanging="360"/>
        <w:rPr>
          <w:u w:val="none"/>
        </w:rPr>
      </w:pPr>
      <w:r w:rsidDel="00000000" w:rsidR="00000000" w:rsidRPr="00000000">
        <w:rPr>
          <w:u w:val="single"/>
          <w:rtl w:val="0"/>
        </w:rPr>
        <w:t xml:space="preserve">el ASC va de mayor a menor</w:t>
      </w:r>
    </w:p>
    <w:p w:rsidR="00000000" w:rsidDel="00000000" w:rsidP="00000000" w:rsidRDefault="00000000" w:rsidRPr="00000000" w14:paraId="00000040">
      <w:pPr>
        <w:numPr>
          <w:ilvl w:val="0"/>
          <w:numId w:val="2"/>
        </w:numPr>
        <w:ind w:left="720" w:hanging="360"/>
        <w:rPr>
          <w:u w:val="none"/>
        </w:rPr>
      </w:pPr>
      <w:r w:rsidDel="00000000" w:rsidR="00000000" w:rsidRPr="00000000">
        <w:rPr>
          <w:u w:val="single"/>
          <w:rtl w:val="0"/>
        </w:rPr>
        <w:t xml:space="preserve">el DESC va de menor a mayor</w:t>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3563302" cy="2377552"/>
            <wp:effectExtent b="0" l="0" r="0" t="0"/>
            <wp:docPr id="2118696405" name="image108.png"/>
            <a:graphic>
              <a:graphicData uri="http://schemas.openxmlformats.org/drawingml/2006/picture">
                <pic:pic>
                  <pic:nvPicPr>
                    <pic:cNvPr id="0" name="image108.png"/>
                    <pic:cNvPicPr preferRelativeResize="0"/>
                  </pic:nvPicPr>
                  <pic:blipFill>
                    <a:blip r:embed="rId18"/>
                    <a:srcRect b="0" l="0" r="0" t="0"/>
                    <a:stretch>
                      <a:fillRect/>
                    </a:stretch>
                  </pic:blipFill>
                  <pic:spPr>
                    <a:xfrm>
                      <a:off x="0" y="0"/>
                      <a:ext cx="3563302" cy="237755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3"/>
        </w:numPr>
        <w:spacing w:after="0" w:afterAutospacing="0"/>
        <w:ind w:left="720" w:hanging="360"/>
        <w:rPr>
          <w:u w:val="none"/>
        </w:rPr>
      </w:pPr>
      <w:r w:rsidDel="00000000" w:rsidR="00000000" w:rsidRPr="00000000">
        <w:rPr>
          <w:rtl w:val="0"/>
        </w:rPr>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es para que los null salgan al final</w:t>
      </w:r>
    </w:p>
    <w:p w:rsidR="00000000" w:rsidDel="00000000" w:rsidP="00000000" w:rsidRDefault="00000000" w:rsidRPr="00000000" w14:paraId="00000044">
      <w:pPr>
        <w:rPr/>
      </w:pPr>
      <w:r w:rsidDel="00000000" w:rsidR="00000000" w:rsidRPr="00000000">
        <w:rPr>
          <w:rtl w:val="0"/>
        </w:rPr>
        <w:t xml:space="preserve">-----------------------------------------------------------------------------------------------------------------------------------</w:t>
      </w:r>
    </w:p>
    <w:p w:rsidR="00000000" w:rsidDel="00000000" w:rsidP="00000000" w:rsidRDefault="00000000" w:rsidRPr="00000000" w14:paraId="00000045">
      <w:pPr>
        <w:jc w:val="center"/>
        <w:rPr/>
      </w:pPr>
      <w:r w:rsidDel="00000000" w:rsidR="00000000" w:rsidRPr="00000000">
        <w:rPr>
          <w:rtl w:val="0"/>
        </w:rPr>
        <w:t xml:space="preserve">ACTIVIDAD</w:t>
      </w:r>
    </w:p>
    <w:sdt>
      <w:sdtPr>
        <w:tag w:val="goog_rdk_0"/>
      </w:sdtPr>
      <w:sdtContent>
        <w:p w:rsidR="00000000" w:rsidDel="00000000" w:rsidP="00000000" w:rsidRDefault="00000000" w:rsidRPr="00000000" w14:paraId="0000004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jc w:val="center"/>
            <w:rPr>
              <w:rFonts w:ascii="Times New Roman" w:cs="Times New Roman" w:eastAsia="Times New Roman" w:hAnsi="Times New Roman"/>
              <w:b w:val="0"/>
              <w:color w:val="262626"/>
              <w:sz w:val="34"/>
              <w:szCs w:val="34"/>
            </w:rPr>
          </w:pPr>
          <w:bookmarkStart w:colFirst="0" w:colLast="0" w:name="_heading=h.owz08hw743y8" w:id="6"/>
          <w:bookmarkEnd w:id="6"/>
          <w:r w:rsidDel="00000000" w:rsidR="00000000" w:rsidRPr="00000000">
            <w:rPr>
              <w:rFonts w:ascii="Times New Roman" w:cs="Times New Roman" w:eastAsia="Times New Roman" w:hAnsi="Times New Roman"/>
              <w:b w:val="0"/>
              <w:color w:val="262626"/>
              <w:sz w:val="34"/>
              <w:szCs w:val="34"/>
              <w:rtl w:val="0"/>
            </w:rPr>
            <w:t xml:space="preserve">1_1_4_Actividad_Recuperando_Datos_de_una_base_de_Datos</w:t>
          </w:r>
        </w:p>
      </w:sdtContent>
    </w:sdt>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solución a la (1)</w:t>
      </w:r>
    </w:p>
    <w:p w:rsidR="00000000" w:rsidDel="00000000" w:rsidP="00000000" w:rsidRDefault="00000000" w:rsidRPr="00000000" w14:paraId="00000049">
      <w:pPr>
        <w:rPr/>
      </w:pPr>
      <w:r w:rsidDel="00000000" w:rsidR="00000000" w:rsidRPr="00000000">
        <w:rPr>
          <w:rtl w:val="0"/>
        </w:rPr>
        <w:t xml:space="preserve">SELECT 'EL EMPLEADO ' || NOMBRE_EMP || ' ' || APPATERNO_EMP || ' NACIÓ EL ' || TO_CHAR(FECNAC_EMP, 'YYYY-MM-DD') AS Resultado</w:t>
      </w:r>
    </w:p>
    <w:p w:rsidR="00000000" w:rsidDel="00000000" w:rsidP="00000000" w:rsidRDefault="00000000" w:rsidRPr="00000000" w14:paraId="0000004A">
      <w:pPr>
        <w:rPr/>
      </w:pPr>
      <w:r w:rsidDel="00000000" w:rsidR="00000000" w:rsidRPr="00000000">
        <w:rPr>
          <w:rtl w:val="0"/>
        </w:rPr>
        <w:t xml:space="preserve">FROM EMPLEADO</w:t>
      </w:r>
    </w:p>
    <w:p w:rsidR="00000000" w:rsidDel="00000000" w:rsidP="00000000" w:rsidRDefault="00000000" w:rsidRPr="00000000" w14:paraId="0000004B">
      <w:pPr>
        <w:rPr/>
      </w:pPr>
      <w:r w:rsidDel="00000000" w:rsidR="00000000" w:rsidRPr="00000000">
        <w:rPr>
          <w:rtl w:val="0"/>
        </w:rPr>
        <w:t xml:space="preserve">ORDER BY FECNAC_EMP ASC, APPATERNO_EMP ASC;</w:t>
      </w:r>
    </w:p>
    <w:p w:rsidR="00000000" w:rsidDel="00000000" w:rsidP="00000000" w:rsidRDefault="00000000" w:rsidRPr="00000000" w14:paraId="0000004C">
      <w:pPr>
        <w:rPr/>
      </w:pPr>
      <w:r w:rsidDel="00000000" w:rsidR="00000000" w:rsidRPr="00000000">
        <w:rPr>
          <w:rtl w:val="0"/>
        </w:rPr>
        <w:t xml:space="preserve">#ordenar de forma ascendente</w:t>
      </w:r>
    </w:p>
    <w:p w:rsidR="00000000" w:rsidDel="00000000" w:rsidP="00000000" w:rsidRDefault="00000000" w:rsidRPr="00000000" w14:paraId="0000004D">
      <w:pPr>
        <w:rPr/>
      </w:pPr>
      <w:r w:rsidDel="00000000" w:rsidR="00000000" w:rsidRPr="00000000">
        <w:rPr>
          <w:rtl w:val="0"/>
        </w:rPr>
        <w:t xml:space="preserve">solución de la (2)</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________________________________________________________________________________</w:t>
      </w:r>
    </w:p>
    <w:sdt>
      <w:sdtPr>
        <w:tag w:val="goog_rdk_1"/>
      </w:sdtPr>
      <w:sdtContent>
        <w:p w:rsidR="00000000" w:rsidDel="00000000" w:rsidP="00000000" w:rsidRDefault="00000000" w:rsidRPr="00000000" w14:paraId="0000005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jc w:val="center"/>
            <w:rPr>
              <w:rFonts w:ascii="Times New Roman" w:cs="Times New Roman" w:eastAsia="Times New Roman" w:hAnsi="Times New Roman"/>
              <w:b w:val="0"/>
              <w:color w:val="262626"/>
              <w:sz w:val="40"/>
              <w:szCs w:val="40"/>
            </w:rPr>
          </w:pPr>
          <w:bookmarkStart w:colFirst="0" w:colLast="0" w:name="_heading=h.wp8w1o9ewvew" w:id="7"/>
          <w:bookmarkEnd w:id="7"/>
          <w:r w:rsidDel="00000000" w:rsidR="00000000" w:rsidRPr="00000000">
            <w:rPr>
              <w:rFonts w:ascii="Times New Roman" w:cs="Times New Roman" w:eastAsia="Times New Roman" w:hAnsi="Times New Roman"/>
              <w:b w:val="0"/>
              <w:color w:val="262626"/>
              <w:sz w:val="40"/>
              <w:szCs w:val="40"/>
              <w:rtl w:val="0"/>
            </w:rPr>
            <w:t xml:space="preserve">1_2_1_Usando_Restricciones_en_Sentencias_SQL</w:t>
          </w:r>
        </w:p>
      </w:sdtContent>
    </w:sdt>
    <w:p w:rsidR="00000000" w:rsidDel="00000000" w:rsidP="00000000" w:rsidRDefault="00000000" w:rsidRPr="00000000" w14:paraId="0000005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jc w:val="center"/>
        <w:rPr/>
      </w:pPr>
      <w:bookmarkStart w:colFirst="0" w:colLast="0" w:name="_heading=h.we8jlgq1p3h9" w:id="8"/>
      <w:bookmarkEnd w:id="8"/>
      <w:r w:rsidDel="00000000" w:rsidR="00000000" w:rsidRPr="00000000">
        <w:rPr>
          <w:rFonts w:ascii="Times New Roman" w:cs="Times New Roman" w:eastAsia="Times New Roman" w:hAnsi="Times New Roman"/>
          <w:b w:val="0"/>
          <w:color w:val="262626"/>
          <w:sz w:val="40"/>
          <w:szCs w:val="40"/>
          <w:rtl w:val="0"/>
        </w:rPr>
        <w:t xml:space="preserve">(SEMANA 2)</w:t>
      </w:r>
      <w:r w:rsidDel="00000000" w:rsidR="00000000" w:rsidRPr="00000000">
        <w:rPr>
          <w:rtl w:val="0"/>
        </w:rPr>
      </w:r>
    </w:p>
    <w:p w:rsidR="00000000" w:rsidDel="00000000" w:rsidP="00000000" w:rsidRDefault="00000000" w:rsidRPr="00000000" w14:paraId="00000057">
      <w:pPr>
        <w:pStyle w:val="Heading2"/>
        <w:rPr/>
      </w:pPr>
      <w:bookmarkStart w:colFirst="0" w:colLast="0" w:name="_heading=h.8aiuv7ema3kh" w:id="9"/>
      <w:bookmarkEnd w:id="9"/>
      <w:r w:rsidDel="00000000" w:rsidR="00000000" w:rsidRPr="00000000">
        <w:rPr>
          <w:rtl w:val="0"/>
        </w:rPr>
        <w:t xml:space="preserve">Restringir la Filas Seleccionadas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1624013</wp:posOffset>
            </wp:positionH>
            <wp:positionV relativeFrom="paragraph">
              <wp:posOffset>162406</wp:posOffset>
            </wp:positionV>
            <wp:extent cx="4525328" cy="2771244"/>
            <wp:effectExtent b="0" l="0" r="0" t="0"/>
            <wp:wrapNone/>
            <wp:docPr id="2118696354"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4525328" cy="2771244"/>
                    </a:xfrm>
                    <a:prstGeom prst="rect"/>
                    <a:ln/>
                  </pic:spPr>
                </pic:pic>
              </a:graphicData>
            </a:graphic>
          </wp:anchor>
        </w:drawing>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CON WHERE PUEDES SELECCIONAR UNA FILA Y UNA DATO ESPECÍFICO PERO TIENE QUE IR ACOMPAÑADA O NO SALE</w:t>
      </w:r>
      <w:r w:rsidDel="00000000" w:rsidR="00000000" w:rsidRPr="00000000">
        <w:drawing>
          <wp:anchor allowOverlap="1" behindDoc="1" distB="114300" distT="114300" distL="114300" distR="114300" hidden="0" layoutInCell="1" locked="0" relativeHeight="0" simplePos="0">
            <wp:simplePos x="0" y="0"/>
            <wp:positionH relativeFrom="column">
              <wp:posOffset>1628775</wp:posOffset>
            </wp:positionH>
            <wp:positionV relativeFrom="paragraph">
              <wp:posOffset>409575</wp:posOffset>
            </wp:positionV>
            <wp:extent cx="4364672" cy="2219325"/>
            <wp:effectExtent b="0" l="0" r="0" t="0"/>
            <wp:wrapNone/>
            <wp:docPr id="2118696437" name="image138.png"/>
            <a:graphic>
              <a:graphicData uri="http://schemas.openxmlformats.org/drawingml/2006/picture">
                <pic:pic>
                  <pic:nvPicPr>
                    <pic:cNvPr id="0" name="image138.png"/>
                    <pic:cNvPicPr preferRelativeResize="0"/>
                  </pic:nvPicPr>
                  <pic:blipFill>
                    <a:blip r:embed="rId20"/>
                    <a:srcRect b="0" l="0" r="0" t="0"/>
                    <a:stretch>
                      <a:fillRect/>
                    </a:stretch>
                  </pic:blipFill>
                  <pic:spPr>
                    <a:xfrm>
                      <a:off x="0" y="0"/>
                      <a:ext cx="4364672" cy="2219325"/>
                    </a:xfrm>
                    <a:prstGeom prst="rect"/>
                    <a:ln/>
                  </pic:spPr>
                </pic:pic>
              </a:graphicData>
            </a:graphic>
          </wp:anchor>
        </w:draw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jc w:val="center"/>
        <w:rPr/>
      </w:pPr>
      <w:bookmarkStart w:colFirst="0" w:colLast="0" w:name="_heading=h.xv5ntvmrarj" w:id="10"/>
      <w:bookmarkEnd w:id="10"/>
      <w:r w:rsidDel="00000000" w:rsidR="00000000" w:rsidRPr="00000000">
        <w:rPr>
          <w:rtl w:val="0"/>
        </w:rPr>
        <w:t xml:space="preserve">WHERE</w:t>
      </w:r>
    </w:p>
    <w:p w:rsidR="00000000" w:rsidDel="00000000" w:rsidP="00000000" w:rsidRDefault="00000000" w:rsidRPr="00000000" w14:paraId="0000006F">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-952499</wp:posOffset>
            </wp:positionH>
            <wp:positionV relativeFrom="paragraph">
              <wp:posOffset>142875</wp:posOffset>
            </wp:positionV>
            <wp:extent cx="3724275" cy="2533650"/>
            <wp:effectExtent b="0" l="0" r="0" t="0"/>
            <wp:wrapNone/>
            <wp:docPr id="2118696400" name="image102.png"/>
            <a:graphic>
              <a:graphicData uri="http://schemas.openxmlformats.org/drawingml/2006/picture">
                <pic:pic>
                  <pic:nvPicPr>
                    <pic:cNvPr id="0" name="image102.png"/>
                    <pic:cNvPicPr preferRelativeResize="0"/>
                  </pic:nvPicPr>
                  <pic:blipFill>
                    <a:blip r:embed="rId21"/>
                    <a:srcRect b="0" l="0" r="0" t="0"/>
                    <a:stretch>
                      <a:fillRect/>
                    </a:stretch>
                  </pic:blipFill>
                  <pic:spPr>
                    <a:xfrm>
                      <a:off x="0" y="0"/>
                      <a:ext cx="3724275" cy="2533650"/>
                    </a:xfrm>
                    <a:prstGeom prst="rect"/>
                    <a:ln/>
                  </pic:spPr>
                </pic:pic>
              </a:graphicData>
            </a:graphic>
          </wp:anchor>
        </w:drawing>
      </w:r>
    </w:p>
    <w:p w:rsidR="00000000" w:rsidDel="00000000" w:rsidP="00000000" w:rsidRDefault="00000000" w:rsidRPr="00000000" w14:paraId="00000070">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2095500</wp:posOffset>
            </wp:positionH>
            <wp:positionV relativeFrom="paragraph">
              <wp:posOffset>304683</wp:posOffset>
            </wp:positionV>
            <wp:extent cx="4332770" cy="1867218"/>
            <wp:effectExtent b="0" l="0" r="0" t="0"/>
            <wp:wrapNone/>
            <wp:docPr id="2118696585" name="image286.png"/>
            <a:graphic>
              <a:graphicData uri="http://schemas.openxmlformats.org/drawingml/2006/picture">
                <pic:pic>
                  <pic:nvPicPr>
                    <pic:cNvPr id="0" name="image286.png"/>
                    <pic:cNvPicPr preferRelativeResize="0"/>
                  </pic:nvPicPr>
                  <pic:blipFill>
                    <a:blip r:embed="rId22"/>
                    <a:srcRect b="0" l="0" r="0" t="0"/>
                    <a:stretch>
                      <a:fillRect/>
                    </a:stretch>
                  </pic:blipFill>
                  <pic:spPr>
                    <a:xfrm>
                      <a:off x="0" y="0"/>
                      <a:ext cx="4332770" cy="1867218"/>
                    </a:xfrm>
                    <a:prstGeom prst="rect"/>
                    <a:ln/>
                  </pic:spPr>
                </pic:pic>
              </a:graphicData>
            </a:graphic>
          </wp:anchor>
        </w:drawing>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SI BUSCAS DATOS IGUALES Y LE PONES EN EL WEAS TE VAN A SALIR TODAS LAS QUE TENGAN </w:t>
      </w:r>
    </w:p>
    <w:p w:rsidR="00000000" w:rsidDel="00000000" w:rsidP="00000000" w:rsidRDefault="00000000" w:rsidRPr="00000000" w14:paraId="0000007A">
      <w:pPr>
        <w:rPr/>
      </w:pPr>
      <w:r w:rsidDel="00000000" w:rsidR="00000000" w:rsidRPr="00000000">
        <w:rPr>
          <w:rtl w:val="0"/>
        </w:rPr>
        <w:t xml:space="preserve">EL MISMO NÚMERO COMO SALE AHI</w:t>
      </w:r>
      <w:r w:rsidDel="00000000" w:rsidR="00000000" w:rsidRPr="00000000">
        <w:drawing>
          <wp:anchor allowOverlap="1" behindDoc="1" distB="114300" distT="114300" distL="114300" distR="114300" hidden="0" layoutInCell="1" locked="0" relativeHeight="0" simplePos="0">
            <wp:simplePos x="0" y="0"/>
            <wp:positionH relativeFrom="column">
              <wp:posOffset>2371725</wp:posOffset>
            </wp:positionH>
            <wp:positionV relativeFrom="paragraph">
              <wp:posOffset>142758</wp:posOffset>
            </wp:positionV>
            <wp:extent cx="2981325" cy="2266950"/>
            <wp:effectExtent b="0" l="0" r="0" t="0"/>
            <wp:wrapNone/>
            <wp:docPr id="2118696363"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2981325" cy="2266950"/>
                    </a:xfrm>
                    <a:prstGeom prst="rect"/>
                    <a:ln/>
                  </pic:spPr>
                </pic:pic>
              </a:graphicData>
            </a:graphic>
          </wp:anchor>
        </w:drawing>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DE ESTA MANERA IGUAL SE PUEDE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rFonts w:ascii="Roboto" w:cs="Roboto" w:eastAsia="Roboto" w:hAnsi="Roboto"/>
          <w:color w:val="374151"/>
          <w:sz w:val="24"/>
          <w:szCs w:val="24"/>
          <w:shd w:fill="f7f7f8" w:val="clear"/>
        </w:rPr>
      </w:pPr>
      <w:r w:rsidDel="00000000" w:rsidR="00000000" w:rsidRPr="00000000">
        <w:rPr>
          <w:rFonts w:ascii="Courier New" w:cs="Courier New" w:eastAsia="Courier New" w:hAnsi="Courier New"/>
          <w:color w:val="188038"/>
          <w:sz w:val="19"/>
          <w:szCs w:val="19"/>
          <w:shd w:fill="f7f7f8" w:val="clear"/>
          <w:rtl w:val="0"/>
        </w:rPr>
        <w:t xml:space="preserve">WHERE hire_date &gt; '01/03/2008'</w:t>
      </w:r>
      <w:r w:rsidDel="00000000" w:rsidR="00000000" w:rsidRPr="00000000">
        <w:rPr>
          <w:rFonts w:ascii="Roboto" w:cs="Roboto" w:eastAsia="Roboto" w:hAnsi="Roboto"/>
          <w:color w:val="374151"/>
          <w:sz w:val="24"/>
          <w:szCs w:val="24"/>
          <w:shd w:fill="f7f7f8" w:val="clear"/>
          <w:rtl w:val="0"/>
        </w:rPr>
        <w:t xml:space="preserve">: Esta parte de la consulta se utiliza para filtrar los registros de empleados. Establece una regla que dice que solo queremos ver a los empleados que fueron contratados después del 1 de marzo de 2008. Si alguien fue contratado antes de esa fecha, no se mostrará en los resultados. Básicamente, estamos buscando empleados que comenzaron a trabajar después de esa fecha específica.</w:t>
      </w:r>
      <w:r w:rsidDel="00000000" w:rsidR="00000000" w:rsidRPr="00000000">
        <w:drawing>
          <wp:anchor allowOverlap="1" behindDoc="1" distB="114300" distT="114300" distL="114300" distR="114300" hidden="0" layoutInCell="1" locked="0" relativeHeight="0" simplePos="0">
            <wp:simplePos x="0" y="0"/>
            <wp:positionH relativeFrom="column">
              <wp:posOffset>1928813</wp:posOffset>
            </wp:positionH>
            <wp:positionV relativeFrom="paragraph">
              <wp:posOffset>990600</wp:posOffset>
            </wp:positionV>
            <wp:extent cx="4076700" cy="1866900"/>
            <wp:effectExtent b="0" l="0" r="0" t="0"/>
            <wp:wrapNone/>
            <wp:docPr id="2118696482" name="image183.png"/>
            <a:graphic>
              <a:graphicData uri="http://schemas.openxmlformats.org/drawingml/2006/picture">
                <pic:pic>
                  <pic:nvPicPr>
                    <pic:cNvPr id="0" name="image183.png"/>
                    <pic:cNvPicPr preferRelativeResize="0"/>
                  </pic:nvPicPr>
                  <pic:blipFill>
                    <a:blip r:embed="rId24"/>
                    <a:srcRect b="0" l="0" r="0" t="0"/>
                    <a:stretch>
                      <a:fillRect/>
                    </a:stretch>
                  </pic:blipFill>
                  <pic:spPr>
                    <a:xfrm>
                      <a:off x="0" y="0"/>
                      <a:ext cx="4076700" cy="1866900"/>
                    </a:xfrm>
                    <a:prstGeom prst="rect"/>
                    <a:ln/>
                  </pic:spPr>
                </pic:pic>
              </a:graphicData>
            </a:graphic>
          </wp:anchor>
        </w:drawing>
      </w:r>
    </w:p>
    <w:p w:rsidR="00000000" w:rsidDel="00000000" w:rsidP="00000000" w:rsidRDefault="00000000" w:rsidRPr="00000000" w14:paraId="0000008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t>
      </w:r>
    </w:p>
    <w:p w:rsidR="00000000" w:rsidDel="00000000" w:rsidP="00000000" w:rsidRDefault="00000000" w:rsidRPr="00000000" w14:paraId="00000089">
      <w:pPr>
        <w:pStyle w:val="Heading2"/>
        <w:jc w:val="center"/>
        <w:rPr/>
      </w:pPr>
      <w:bookmarkStart w:colFirst="0" w:colLast="0" w:name="_heading=h.utwvwkaxxxv2" w:id="11"/>
      <w:bookmarkEnd w:id="11"/>
      <w:r w:rsidDel="00000000" w:rsidR="00000000" w:rsidRPr="00000000">
        <w:rPr>
          <w:rtl w:val="0"/>
        </w:rPr>
        <w:t xml:space="preserve">operadores( =, &gt;,&lt;,like,etc)</w:t>
      </w:r>
    </w:p>
    <w:p w:rsidR="00000000" w:rsidDel="00000000" w:rsidP="00000000" w:rsidRDefault="00000000" w:rsidRPr="00000000" w14:paraId="0000008A">
      <w:pPr>
        <w:jc w:val="center"/>
        <w:rPr>
          <w:sz w:val="48"/>
          <w:szCs w:val="48"/>
        </w:rPr>
      </w:pPr>
      <w:r w:rsidDel="00000000" w:rsidR="00000000" w:rsidRPr="00000000">
        <w:rPr>
          <w:sz w:val="48"/>
          <w:szCs w:val="48"/>
        </w:rPr>
        <w:drawing>
          <wp:inline distB="114300" distT="114300" distL="114300" distR="114300">
            <wp:extent cx="5612130" cy="3314700"/>
            <wp:effectExtent b="0" l="0" r="0" t="0"/>
            <wp:docPr id="2118696442" name="image142.png"/>
            <a:graphic>
              <a:graphicData uri="http://schemas.openxmlformats.org/drawingml/2006/picture">
                <pic:pic>
                  <pic:nvPicPr>
                    <pic:cNvPr id="0" name="image142.png"/>
                    <pic:cNvPicPr preferRelativeResize="0"/>
                  </pic:nvPicPr>
                  <pic:blipFill>
                    <a:blip r:embed="rId25"/>
                    <a:srcRect b="0" l="0" r="0" t="0"/>
                    <a:stretch>
                      <a:fillRect/>
                    </a:stretch>
                  </pic:blipFill>
                  <pic:spPr>
                    <a:xfrm>
                      <a:off x="0" y="0"/>
                      <a:ext cx="5612130" cy="33147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2867025</wp:posOffset>
            </wp:positionH>
            <wp:positionV relativeFrom="paragraph">
              <wp:posOffset>3419475</wp:posOffset>
            </wp:positionV>
            <wp:extent cx="2800350" cy="2977218"/>
            <wp:effectExtent b="0" l="0" r="0" t="0"/>
            <wp:wrapNone/>
            <wp:docPr id="2118696587" name="image287.png"/>
            <a:graphic>
              <a:graphicData uri="http://schemas.openxmlformats.org/drawingml/2006/picture">
                <pic:pic>
                  <pic:nvPicPr>
                    <pic:cNvPr id="0" name="image287.png"/>
                    <pic:cNvPicPr preferRelativeResize="0"/>
                  </pic:nvPicPr>
                  <pic:blipFill>
                    <a:blip r:embed="rId26"/>
                    <a:srcRect b="0" l="0" r="0" t="0"/>
                    <a:stretch>
                      <a:fillRect/>
                    </a:stretch>
                  </pic:blipFill>
                  <pic:spPr>
                    <a:xfrm>
                      <a:off x="0" y="0"/>
                      <a:ext cx="2800350" cy="297721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3531481</wp:posOffset>
            </wp:positionV>
            <wp:extent cx="2796756" cy="2924492"/>
            <wp:effectExtent b="0" l="0" r="0" t="0"/>
            <wp:wrapNone/>
            <wp:docPr id="2118696353"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2796756" cy="2924492"/>
                    </a:xfrm>
                    <a:prstGeom prst="rect"/>
                    <a:ln/>
                  </pic:spPr>
                </pic:pic>
              </a:graphicData>
            </a:graphic>
          </wp:anchor>
        </w:drawing>
      </w:r>
    </w:p>
    <w:p w:rsidR="00000000" w:rsidDel="00000000" w:rsidP="00000000" w:rsidRDefault="00000000" w:rsidRPr="00000000" w14:paraId="0000008B">
      <w:pPr>
        <w:jc w:val="center"/>
        <w:rPr>
          <w:sz w:val="48"/>
          <w:szCs w:val="48"/>
        </w:rPr>
      </w:pPr>
      <w:r w:rsidDel="00000000" w:rsidR="00000000" w:rsidRPr="00000000">
        <w:rPr>
          <w:rtl w:val="0"/>
        </w:rPr>
      </w:r>
    </w:p>
    <w:p w:rsidR="00000000" w:rsidDel="00000000" w:rsidP="00000000" w:rsidRDefault="00000000" w:rsidRPr="00000000" w14:paraId="0000008C">
      <w:pPr>
        <w:jc w:val="center"/>
        <w:rPr>
          <w:sz w:val="48"/>
          <w:szCs w:val="48"/>
        </w:rPr>
      </w:pPr>
      <w:r w:rsidDel="00000000" w:rsidR="00000000" w:rsidRPr="00000000">
        <w:rPr>
          <w:rtl w:val="0"/>
        </w:rPr>
      </w:r>
    </w:p>
    <w:p w:rsidR="00000000" w:rsidDel="00000000" w:rsidP="00000000" w:rsidRDefault="00000000" w:rsidRPr="00000000" w14:paraId="0000008D">
      <w:pPr>
        <w:jc w:val="center"/>
        <w:rPr>
          <w:sz w:val="48"/>
          <w:szCs w:val="48"/>
        </w:rPr>
      </w:pPr>
      <w:r w:rsidDel="00000000" w:rsidR="00000000" w:rsidRPr="00000000">
        <w:rPr>
          <w:rtl w:val="0"/>
        </w:rPr>
      </w:r>
    </w:p>
    <w:p w:rsidR="00000000" w:rsidDel="00000000" w:rsidP="00000000" w:rsidRDefault="00000000" w:rsidRPr="00000000" w14:paraId="0000008E">
      <w:pPr>
        <w:jc w:val="center"/>
        <w:rPr>
          <w:sz w:val="48"/>
          <w:szCs w:val="48"/>
        </w:rPr>
      </w:pPr>
      <w:r w:rsidDel="00000000" w:rsidR="00000000" w:rsidRPr="00000000">
        <w:rPr>
          <w:rtl w:val="0"/>
        </w:rPr>
      </w:r>
    </w:p>
    <w:p w:rsidR="00000000" w:rsidDel="00000000" w:rsidP="00000000" w:rsidRDefault="00000000" w:rsidRPr="00000000" w14:paraId="0000008F">
      <w:pPr>
        <w:jc w:val="center"/>
        <w:rPr>
          <w:sz w:val="48"/>
          <w:szCs w:val="48"/>
        </w:rPr>
      </w:pPr>
      <w:r w:rsidDel="00000000" w:rsidR="00000000" w:rsidRPr="00000000">
        <w:rPr>
          <w:rtl w:val="0"/>
        </w:rPr>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t xml:space="preserve">(1)EL PRIMER EJEMPLO MUESTRA TODOS LOS NÚMEROS MAYOR A 2000</w:t>
      </w:r>
    </w:p>
    <w:p w:rsidR="00000000" w:rsidDel="00000000" w:rsidP="00000000" w:rsidRDefault="00000000" w:rsidRPr="00000000" w14:paraId="00000093">
      <w:pPr>
        <w:jc w:val="left"/>
        <w:rPr/>
      </w:pPr>
      <w:r w:rsidDel="00000000" w:rsidR="00000000" w:rsidRPr="00000000">
        <w:rPr>
          <w:rtl w:val="0"/>
        </w:rPr>
        <w:t xml:space="preserve">(2) EL SEGUNDO MUESTRA LOS MAYORES DE 20000000</w:t>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sz w:val="32"/>
          <w:szCs w:val="32"/>
        </w:rPr>
      </w:pPr>
      <w:r w:rsidDel="00000000" w:rsidR="00000000" w:rsidRPr="00000000">
        <w:rPr>
          <w:sz w:val="32"/>
          <w:szCs w:val="32"/>
          <w:rtl w:val="0"/>
        </w:rPr>
        <w:t xml:space="preserve">------------------------------------------------------------------------------------------</w:t>
      </w:r>
    </w:p>
    <w:p w:rsidR="00000000" w:rsidDel="00000000" w:rsidP="00000000" w:rsidRDefault="00000000" w:rsidRPr="00000000" w14:paraId="00000096">
      <w:pPr>
        <w:pStyle w:val="Heading3"/>
        <w:jc w:val="center"/>
        <w:rPr/>
      </w:pPr>
      <w:bookmarkStart w:colFirst="0" w:colLast="0" w:name="_heading=h.e2xap7qwpolt" w:id="12"/>
      <w:bookmarkEnd w:id="12"/>
      <w:r w:rsidDel="00000000" w:rsidR="00000000" w:rsidRPr="00000000">
        <w:rPr>
          <w:rtl w:val="0"/>
        </w:rPr>
        <w:t xml:space="preserve">OPERADOR BETWEEN</w:t>
      </w:r>
    </w:p>
    <w:p w:rsidR="00000000" w:rsidDel="00000000" w:rsidP="00000000" w:rsidRDefault="00000000" w:rsidRPr="00000000" w14:paraId="00000097">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304683</wp:posOffset>
            </wp:positionV>
            <wp:extent cx="3887153" cy="3084469"/>
            <wp:effectExtent b="0" l="0" r="0" t="0"/>
            <wp:wrapNone/>
            <wp:docPr id="2118696426" name="image129.png"/>
            <a:graphic>
              <a:graphicData uri="http://schemas.openxmlformats.org/drawingml/2006/picture">
                <pic:pic>
                  <pic:nvPicPr>
                    <pic:cNvPr id="0" name="image129.png"/>
                    <pic:cNvPicPr preferRelativeResize="0"/>
                  </pic:nvPicPr>
                  <pic:blipFill>
                    <a:blip r:embed="rId28"/>
                    <a:srcRect b="0" l="0" r="0" t="0"/>
                    <a:stretch>
                      <a:fillRect/>
                    </a:stretch>
                  </pic:blipFill>
                  <pic:spPr>
                    <a:xfrm>
                      <a:off x="0" y="0"/>
                      <a:ext cx="3887153" cy="3084469"/>
                    </a:xfrm>
                    <a:prstGeom prst="rect"/>
                    <a:ln/>
                  </pic:spPr>
                </pic:pic>
              </a:graphicData>
            </a:graphic>
          </wp:anchor>
        </w:drawing>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ES UNA MANERA DE FIJAR UN RANGO EN EL EJEMPLO LO MAXIMO QUE PUEDE MOSTRAR ES 3500 Y LO MINIMO ES 2500</w:t>
      </w:r>
    </w:p>
    <w:p w:rsidR="00000000" w:rsidDel="00000000" w:rsidP="00000000" w:rsidRDefault="00000000" w:rsidRPr="00000000" w14:paraId="000000A5">
      <w:pPr>
        <w:rPr/>
      </w:pPr>
      <w:r w:rsidDel="00000000" w:rsidR="00000000" w:rsidRPr="00000000">
        <w:rPr>
          <w:rtl w:val="0"/>
        </w:rPr>
        <w:t xml:space="preserve">-----------------------------------------------------------------------------------------------------------------------------------</w:t>
      </w:r>
      <w:r w:rsidDel="00000000" w:rsidR="00000000" w:rsidRPr="00000000">
        <w:drawing>
          <wp:anchor allowOverlap="1" behindDoc="1" distB="114300" distT="114300" distL="114300" distR="114300" hidden="0" layoutInCell="1" locked="0" relativeHeight="0" simplePos="0">
            <wp:simplePos x="0" y="0"/>
            <wp:positionH relativeFrom="column">
              <wp:posOffset>3714750</wp:posOffset>
            </wp:positionH>
            <wp:positionV relativeFrom="paragraph">
              <wp:posOffset>304800</wp:posOffset>
            </wp:positionV>
            <wp:extent cx="2371725" cy="3222734"/>
            <wp:effectExtent b="0" l="0" r="0" t="0"/>
            <wp:wrapNone/>
            <wp:docPr id="2118696395" name="image97.png"/>
            <a:graphic>
              <a:graphicData uri="http://schemas.openxmlformats.org/drawingml/2006/picture">
                <pic:pic>
                  <pic:nvPicPr>
                    <pic:cNvPr id="0" name="image97.png"/>
                    <pic:cNvPicPr preferRelativeResize="0"/>
                  </pic:nvPicPr>
                  <pic:blipFill>
                    <a:blip r:embed="rId29"/>
                    <a:srcRect b="0" l="0" r="0" t="0"/>
                    <a:stretch>
                      <a:fillRect/>
                    </a:stretch>
                  </pic:blipFill>
                  <pic:spPr>
                    <a:xfrm>
                      <a:off x="0" y="0"/>
                      <a:ext cx="2371725" cy="3222734"/>
                    </a:xfrm>
                    <a:prstGeom prst="rect"/>
                    <a:ln/>
                  </pic:spPr>
                </pic:pic>
              </a:graphicData>
            </a:graphic>
          </wp:anchor>
        </w:drawing>
      </w:r>
    </w:p>
    <w:p w:rsidR="00000000" w:rsidDel="00000000" w:rsidP="00000000" w:rsidRDefault="00000000" w:rsidRPr="00000000" w14:paraId="000000A6">
      <w:pPr>
        <w:pStyle w:val="Heading3"/>
        <w:jc w:val="center"/>
        <w:rPr/>
      </w:pPr>
      <w:bookmarkStart w:colFirst="0" w:colLast="0" w:name="_heading=h.7rttkyb6fk84" w:id="13"/>
      <w:bookmarkEnd w:id="13"/>
      <w:r w:rsidDel="00000000" w:rsidR="00000000" w:rsidRPr="00000000">
        <w:rPr>
          <w:rtl w:val="0"/>
        </w:rPr>
        <w:t xml:space="preserve"> </w:t>
      </w:r>
      <w:r w:rsidDel="00000000" w:rsidR="00000000" w:rsidRPr="00000000">
        <w:rPr>
          <w:rtl w:val="0"/>
        </w:rPr>
        <w:t xml:space="preserve">OPERADOR IN()</w:t>
      </w:r>
    </w:p>
    <w:p w:rsidR="00000000" w:rsidDel="00000000" w:rsidP="00000000" w:rsidRDefault="00000000" w:rsidRPr="00000000" w14:paraId="000000A7">
      <w:pPr>
        <w:rPr/>
      </w:pPr>
      <w:r w:rsidDel="00000000" w:rsidR="00000000" w:rsidRPr="00000000">
        <w:rPr>
          <w:rtl w:val="0"/>
        </w:rPr>
        <w:t xml:space="preserve">ES UNA MANERA DE ENCONTRAR LOS DATOS DE ESA FORMA</w:t>
      </w:r>
    </w:p>
    <w:p w:rsidR="00000000" w:rsidDel="00000000" w:rsidP="00000000" w:rsidRDefault="00000000" w:rsidRPr="00000000" w14:paraId="000000A8">
      <w:pPr>
        <w:rPr/>
      </w:pPr>
      <w:r w:rsidDel="00000000" w:rsidR="00000000" w:rsidRPr="00000000">
        <w:rPr>
          <w:rtl w:val="0"/>
        </w:rPr>
        <w:t xml:space="preserve">BUSCA EN LA TABLA QUE LE ORDENASTE A BUSCAR LA QUE</w:t>
      </w:r>
    </w:p>
    <w:p w:rsidR="00000000" w:rsidDel="00000000" w:rsidP="00000000" w:rsidRDefault="00000000" w:rsidRPr="00000000" w14:paraId="000000A9">
      <w:pPr>
        <w:rPr/>
      </w:pPr>
      <w:r w:rsidDel="00000000" w:rsidR="00000000" w:rsidRPr="00000000">
        <w:rPr>
          <w:rtl w:val="0"/>
        </w:rPr>
        <w:t xml:space="preserve">TU DECEAS Y SACA TODOS LOS ‘MIGUEL’, ‘CESAR’, ‘JUAN</w:t>
      </w:r>
    </w:p>
    <w:p w:rsidR="00000000" w:rsidDel="00000000" w:rsidP="00000000" w:rsidRDefault="00000000" w:rsidRPr="00000000" w14:paraId="000000AA">
      <w:pPr>
        <w:rPr/>
      </w:pPr>
      <w:r w:rsidDel="00000000" w:rsidR="00000000" w:rsidRPr="00000000">
        <w:rPr>
          <w:rtl w:val="0"/>
        </w:rPr>
        <w:t xml:space="preserve">QUE ENCUENTRE  EN LA TABLA</w:t>
      </w:r>
      <w:r w:rsidDel="00000000" w:rsidR="00000000" w:rsidRPr="00000000">
        <w:drawing>
          <wp:anchor allowOverlap="1" behindDoc="1" distB="114300" distT="114300" distL="114300" distR="114300" hidden="0" layoutInCell="1" locked="0" relativeHeight="0" simplePos="0">
            <wp:simplePos x="0" y="0"/>
            <wp:positionH relativeFrom="column">
              <wp:posOffset>1352550</wp:posOffset>
            </wp:positionH>
            <wp:positionV relativeFrom="paragraph">
              <wp:posOffset>238125</wp:posOffset>
            </wp:positionV>
            <wp:extent cx="2277428" cy="643437"/>
            <wp:effectExtent b="0" l="0" r="0" t="0"/>
            <wp:wrapNone/>
            <wp:docPr id="2118696542" name="image245.png"/>
            <a:graphic>
              <a:graphicData uri="http://schemas.openxmlformats.org/drawingml/2006/picture">
                <pic:pic>
                  <pic:nvPicPr>
                    <pic:cNvPr id="0" name="image245.png"/>
                    <pic:cNvPicPr preferRelativeResize="0"/>
                  </pic:nvPicPr>
                  <pic:blipFill>
                    <a:blip r:embed="rId30"/>
                    <a:srcRect b="0" l="0" r="0" t="0"/>
                    <a:stretch>
                      <a:fillRect/>
                    </a:stretch>
                  </pic:blipFill>
                  <pic:spPr>
                    <a:xfrm>
                      <a:off x="0" y="0"/>
                      <a:ext cx="2277428" cy="643437"/>
                    </a:xfrm>
                    <a:prstGeom prst="rect"/>
                    <a:ln/>
                  </pic:spPr>
                </pic:pic>
              </a:graphicData>
            </a:graphic>
          </wp:anchor>
        </w:drawing>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ES LO MISMO AQUÍ BUSCA</w:t>
      </w:r>
    </w:p>
    <w:p w:rsidR="00000000" w:rsidDel="00000000" w:rsidP="00000000" w:rsidRDefault="00000000" w:rsidRPr="00000000" w14:paraId="000000AE">
      <w:pPr>
        <w:rPr/>
      </w:pPr>
      <w:r w:rsidDel="00000000" w:rsidR="00000000" w:rsidRPr="00000000">
        <w:rPr>
          <w:rtl w:val="0"/>
        </w:rPr>
        <w:t xml:space="preserve">A TODOS LOS QUE TENGAN 100,101,121</w:t>
      </w:r>
      <w:r w:rsidDel="00000000" w:rsidR="00000000" w:rsidRPr="00000000">
        <w:drawing>
          <wp:anchor allowOverlap="1" behindDoc="1" distB="114300" distT="114300" distL="114300" distR="114300" hidden="0" layoutInCell="1" locked="0" relativeHeight="0" simplePos="0">
            <wp:simplePos x="0" y="0"/>
            <wp:positionH relativeFrom="column">
              <wp:posOffset>2000250</wp:posOffset>
            </wp:positionH>
            <wp:positionV relativeFrom="paragraph">
              <wp:posOffset>219075</wp:posOffset>
            </wp:positionV>
            <wp:extent cx="1716492" cy="1682333"/>
            <wp:effectExtent b="0" l="0" r="0" t="0"/>
            <wp:wrapNone/>
            <wp:docPr id="2118696512" name="image212.png"/>
            <a:graphic>
              <a:graphicData uri="http://schemas.openxmlformats.org/drawingml/2006/picture">
                <pic:pic>
                  <pic:nvPicPr>
                    <pic:cNvPr id="0" name="image212.png"/>
                    <pic:cNvPicPr preferRelativeResize="0"/>
                  </pic:nvPicPr>
                  <pic:blipFill>
                    <a:blip r:embed="rId31"/>
                    <a:srcRect b="0" l="0" r="0" t="0"/>
                    <a:stretch>
                      <a:fillRect/>
                    </a:stretch>
                  </pic:blipFill>
                  <pic:spPr>
                    <a:xfrm>
                      <a:off x="0" y="0"/>
                      <a:ext cx="1716492" cy="1682333"/>
                    </a:xfrm>
                    <a:prstGeom prst="rect"/>
                    <a:ln/>
                  </pic:spPr>
                </pic:pic>
              </a:graphicData>
            </a:graphic>
          </wp:anchor>
        </w:drawing>
      </w:r>
    </w:p>
    <w:p w:rsidR="00000000" w:rsidDel="00000000" w:rsidP="00000000" w:rsidRDefault="00000000" w:rsidRPr="00000000" w14:paraId="000000AF">
      <w:pPr>
        <w:pStyle w:val="Heading3"/>
        <w:jc w:val="center"/>
        <w:rPr>
          <w:sz w:val="48"/>
          <w:szCs w:val="48"/>
        </w:rPr>
      </w:pPr>
      <w:bookmarkStart w:colFirst="0" w:colLast="0" w:name="_heading=h.ka0db8tbzeuq" w:id="14"/>
      <w:bookmarkEnd w:id="14"/>
      <w:r w:rsidDel="00000000" w:rsidR="00000000" w:rsidRPr="00000000">
        <w:rPr>
          <w:rtl w:val="0"/>
        </w:rPr>
        <w:tab/>
      </w:r>
      <w:r w:rsidDel="00000000" w:rsidR="00000000" w:rsidRPr="00000000">
        <w:rPr>
          <w:sz w:val="48"/>
          <w:szCs w:val="48"/>
          <w:rtl w:val="0"/>
        </w:rPr>
        <w:t xml:space="preserve">OPERADOR LIKE</w:t>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495300</wp:posOffset>
            </wp:positionV>
            <wp:extent cx="3543300" cy="3733800"/>
            <wp:effectExtent b="0" l="0" r="0" t="0"/>
            <wp:wrapSquare wrapText="bothSides" distB="114300" distT="114300" distL="114300" distR="114300"/>
            <wp:docPr id="211869632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543300" cy="3733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491902</wp:posOffset>
            </wp:positionV>
            <wp:extent cx="3629025" cy="2886075"/>
            <wp:effectExtent b="0" l="0" r="0" t="0"/>
            <wp:wrapSquare wrapText="bothSides" distB="114300" distT="114300" distL="114300" distR="114300"/>
            <wp:docPr id="2118696513" name="image215.png"/>
            <a:graphic>
              <a:graphicData uri="http://schemas.openxmlformats.org/drawingml/2006/picture">
                <pic:pic>
                  <pic:nvPicPr>
                    <pic:cNvPr id="0" name="image215.png"/>
                    <pic:cNvPicPr preferRelativeResize="0"/>
                  </pic:nvPicPr>
                  <pic:blipFill>
                    <a:blip r:embed="rId33"/>
                    <a:srcRect b="0" l="0" r="0" t="0"/>
                    <a:stretch>
                      <a:fillRect/>
                    </a:stretch>
                  </pic:blipFill>
                  <pic:spPr>
                    <a:xfrm>
                      <a:off x="0" y="0"/>
                      <a:ext cx="3629025" cy="2886075"/>
                    </a:xfrm>
                    <a:prstGeom prst="rect"/>
                    <a:ln/>
                  </pic:spPr>
                </pic:pic>
              </a:graphicData>
            </a:graphic>
          </wp:anchor>
        </w:drawing>
      </w:r>
    </w:p>
    <w:p w:rsidR="00000000" w:rsidDel="00000000" w:rsidP="00000000" w:rsidRDefault="00000000" w:rsidRPr="00000000" w14:paraId="000000B0">
      <w:pPr>
        <w:jc w:val="center"/>
        <w:rPr>
          <w:sz w:val="48"/>
          <w:szCs w:val="48"/>
        </w:rPr>
      </w:pPr>
      <w:r w:rsidDel="00000000" w:rsidR="00000000" w:rsidRPr="00000000">
        <w:rPr>
          <w:rtl w:val="0"/>
        </w:rPr>
      </w:r>
    </w:p>
    <w:p w:rsidR="00000000" w:rsidDel="00000000" w:rsidP="00000000" w:rsidRDefault="00000000" w:rsidRPr="00000000" w14:paraId="000000B1">
      <w:pPr>
        <w:jc w:val="center"/>
        <w:rPr>
          <w:sz w:val="48"/>
          <w:szCs w:val="48"/>
        </w:rPr>
      </w:pPr>
      <w:r w:rsidDel="00000000" w:rsidR="00000000" w:rsidRPr="00000000">
        <w:rPr>
          <w:rtl w:val="0"/>
        </w:rPr>
      </w:r>
    </w:p>
    <w:p w:rsidR="00000000" w:rsidDel="00000000" w:rsidP="00000000" w:rsidRDefault="00000000" w:rsidRPr="00000000" w14:paraId="000000B2">
      <w:pPr>
        <w:jc w:val="left"/>
        <w:rPr>
          <w:sz w:val="48"/>
          <w:szCs w:val="48"/>
        </w:rPr>
      </w:pPr>
      <w:r w:rsidDel="00000000" w:rsidR="00000000" w:rsidRPr="00000000">
        <w:rPr>
          <w:rtl w:val="0"/>
        </w:rPr>
      </w:r>
    </w:p>
    <w:p w:rsidR="00000000" w:rsidDel="00000000" w:rsidP="00000000" w:rsidRDefault="00000000" w:rsidRPr="00000000" w14:paraId="000000B3">
      <w:pPr>
        <w:jc w:val="center"/>
        <w:rPr>
          <w:sz w:val="48"/>
          <w:szCs w:val="48"/>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EL OPERADOR LIKE SIRVE PARA BUSCAR COSAS EN CARÁCTER POR EJEMPLO SI QUIERES BUSCAR TODOS LOS NOMBRES QUE EMPIEZAN CON J O RECORTARLO PARA ALGO MAS PRECISO COMO </w:t>
      </w:r>
    </w:p>
    <w:p w:rsidR="00000000" w:rsidDel="00000000" w:rsidP="00000000" w:rsidRDefault="00000000" w:rsidRPr="00000000" w14:paraId="000000B5">
      <w:pPr>
        <w:rPr/>
      </w:pPr>
      <w:r w:rsidDel="00000000" w:rsidR="00000000" w:rsidRPr="00000000">
        <w:rPr>
          <w:rtl w:val="0"/>
        </w:rPr>
        <w:t xml:space="preserve">‘_O_E%’</w:t>
      </w:r>
    </w:p>
    <w:p w:rsidR="00000000" w:rsidDel="00000000" w:rsidP="00000000" w:rsidRDefault="00000000" w:rsidRPr="00000000" w14:paraId="000000B6">
      <w:pPr>
        <w:rPr/>
      </w:pPr>
      <w:r w:rsidDel="00000000" w:rsidR="00000000" w:rsidRPr="00000000">
        <w:rPr>
          <w:rtl w:val="0"/>
        </w:rPr>
        <w:t xml:space="preserve">—--------------------------------------------------------------------------------------------------------------------------------</w:t>
      </w:r>
    </w:p>
    <w:p w:rsidR="00000000" w:rsidDel="00000000" w:rsidP="00000000" w:rsidRDefault="00000000" w:rsidRPr="00000000" w14:paraId="000000B7">
      <w:pPr>
        <w:pStyle w:val="Heading3"/>
        <w:ind w:left="720" w:firstLine="0"/>
        <w:jc w:val="center"/>
        <w:rPr/>
      </w:pPr>
      <w:bookmarkStart w:colFirst="0" w:colLast="0" w:name="_heading=h.87t2w4jcco8d" w:id="15"/>
      <w:bookmarkEnd w:id="15"/>
      <w:r w:rsidDel="00000000" w:rsidR="00000000" w:rsidRPr="00000000">
        <w:rPr>
          <w:rtl w:val="0"/>
        </w:rPr>
        <w:t xml:space="preserve">OPERADOR NULL</w:t>
      </w:r>
    </w:p>
    <w:p w:rsidR="00000000" w:rsidDel="00000000" w:rsidP="00000000" w:rsidRDefault="00000000" w:rsidRPr="00000000" w14:paraId="000000B8">
      <w:pPr>
        <w:numPr>
          <w:ilvl w:val="0"/>
          <w:numId w:val="8"/>
        </w:numPr>
        <w:ind w:left="720" w:hanging="360"/>
        <w:rPr>
          <w:u w:val="none"/>
        </w:rPr>
      </w:pPr>
      <w:r w:rsidDel="00000000" w:rsidR="00000000" w:rsidRPr="00000000">
        <w:rPr>
          <w:rtl w:val="0"/>
        </w:rPr>
        <w:t xml:space="preserve">ejemplo llama a las tablas que son nulas( IS NULL)</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8"/>
        </w:numPr>
        <w:ind w:left="720" w:hanging="360"/>
        <w:rPr>
          <w:u w:val="none"/>
        </w:rPr>
      </w:pPr>
      <w:r w:rsidDel="00000000" w:rsidR="00000000" w:rsidRPr="00000000">
        <w:rPr>
          <w:rtl w:val="0"/>
        </w:rPr>
        <w:t xml:space="preserve">llama alas tables que no son nulas(IS NOT NULL)</w:t>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285633</wp:posOffset>
            </wp:positionV>
            <wp:extent cx="3543300" cy="2619619"/>
            <wp:effectExtent b="0" l="0" r="0" t="0"/>
            <wp:wrapSquare wrapText="bothSides" distB="114300" distT="114300" distL="114300" distR="114300"/>
            <wp:docPr id="211869630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543300" cy="2619619"/>
                    </a:xfrm>
                    <a:prstGeom prst="rect"/>
                    <a:ln/>
                  </pic:spPr>
                </pic:pic>
              </a:graphicData>
            </a:graphic>
          </wp:anchor>
        </w:drawing>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sdt>
      <w:sdtPr>
        <w:tag w:val="goog_rdk_2"/>
      </w:sdtPr>
      <w:sdtContent>
        <w:p w:rsidR="00000000" w:rsidDel="00000000" w:rsidP="00000000" w:rsidRDefault="00000000" w:rsidRPr="00000000" w14:paraId="000000C0">
          <w:pPr>
            <w:pStyle w:val="Heading2"/>
            <w:jc w:val="left"/>
            <w:rPr/>
          </w:pPr>
          <w:bookmarkStart w:colFirst="0" w:colLast="0" w:name="_heading=h.bugy2nui9srp" w:id="16"/>
          <w:bookmarkEnd w:id="16"/>
          <w:r w:rsidDel="00000000" w:rsidR="00000000" w:rsidRPr="00000000">
            <w:rPr>
              <w:rtl w:val="0"/>
            </w:rPr>
            <w:t xml:space="preserve">—-----------------------------------------------------------------------------</w:t>
          </w:r>
        </w:p>
      </w:sdtContent>
    </w:sdt>
    <w:p w:rsidR="00000000" w:rsidDel="00000000" w:rsidP="00000000" w:rsidRDefault="00000000" w:rsidRPr="00000000" w14:paraId="000000C1">
      <w:pPr>
        <w:pStyle w:val="Heading2"/>
        <w:jc w:val="center"/>
        <w:rPr/>
      </w:pPr>
      <w:bookmarkStart w:colFirst="0" w:colLast="0" w:name="_heading=h.t07a539frn5h" w:id="17"/>
      <w:bookmarkEnd w:id="17"/>
      <w:r w:rsidDel="00000000" w:rsidR="00000000" w:rsidRPr="00000000">
        <w:rPr>
          <w:rtl w:val="0"/>
        </w:rPr>
        <w:t xml:space="preserve">OPERADORES LÓGICOS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548794</wp:posOffset>
            </wp:positionV>
            <wp:extent cx="5572125" cy="1771650"/>
            <wp:effectExtent b="0" l="0" r="0" t="0"/>
            <wp:wrapSquare wrapText="bothSides" distB="114300" distT="114300" distL="114300" distR="114300"/>
            <wp:docPr id="2118696361"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572125" cy="1771650"/>
                    </a:xfrm>
                    <a:prstGeom prst="rect"/>
                    <a:ln/>
                  </pic:spPr>
                </pic:pic>
              </a:graphicData>
            </a:graphic>
          </wp:anchor>
        </w:drawing>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w:t>
      </w:r>
    </w:p>
    <w:p w:rsidR="00000000" w:rsidDel="00000000" w:rsidP="00000000" w:rsidRDefault="00000000" w:rsidRPr="00000000" w14:paraId="000000C5">
      <w:pPr>
        <w:pStyle w:val="Heading3"/>
        <w:jc w:val="center"/>
        <w:rPr/>
      </w:pPr>
      <w:bookmarkStart w:colFirst="0" w:colLast="0" w:name="_heading=h.9i4hip1fh89" w:id="18"/>
      <w:bookmarkEnd w:id="18"/>
      <w:r w:rsidDel="00000000" w:rsidR="00000000" w:rsidRPr="00000000">
        <w:rPr>
          <w:rtl w:val="0"/>
        </w:rPr>
        <w:t xml:space="preserve">AND</w:t>
      </w:r>
    </w:p>
    <w:p w:rsidR="00000000" w:rsidDel="00000000" w:rsidP="00000000" w:rsidRDefault="00000000" w:rsidRPr="00000000" w14:paraId="000000C6">
      <w:pPr>
        <w:rPr/>
      </w:pPr>
      <w:r w:rsidDel="00000000" w:rsidR="00000000" w:rsidRPr="00000000">
        <w:rPr>
          <w:rFonts w:ascii="Roboto" w:cs="Roboto" w:eastAsia="Roboto" w:hAnsi="Roboto"/>
          <w:color w:val="374151"/>
          <w:sz w:val="24"/>
          <w:szCs w:val="24"/>
          <w:shd w:fill="f7f7f8" w:val="clear"/>
          <w:rtl w:val="0"/>
        </w:rPr>
        <w:t xml:space="preserve">En resumen, el operador "AND" requiere que todas las condiciones especificadas en la cláusula "WHERE" sean verdaderas para que una fila sea seleccionada. Si alguna de las condiciones no es verdadera para una fila en particular, esa fila se excluye del resultado.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704850</wp:posOffset>
            </wp:positionV>
            <wp:extent cx="3296603" cy="1749789"/>
            <wp:effectExtent b="0" l="0" r="0" t="0"/>
            <wp:wrapSquare wrapText="bothSides" distB="114300" distT="114300" distL="114300" distR="114300"/>
            <wp:docPr id="2118696404" name="image106.png"/>
            <a:graphic>
              <a:graphicData uri="http://schemas.openxmlformats.org/drawingml/2006/picture">
                <pic:pic>
                  <pic:nvPicPr>
                    <pic:cNvPr id="0" name="image106.png"/>
                    <pic:cNvPicPr preferRelativeResize="0"/>
                  </pic:nvPicPr>
                  <pic:blipFill>
                    <a:blip r:embed="rId36"/>
                    <a:srcRect b="0" l="0" r="0" t="0"/>
                    <a:stretch>
                      <a:fillRect/>
                    </a:stretch>
                  </pic:blipFill>
                  <pic:spPr>
                    <a:xfrm>
                      <a:off x="0" y="0"/>
                      <a:ext cx="3296603" cy="1749789"/>
                    </a:xfrm>
                    <a:prstGeom prst="rect"/>
                    <a:ln/>
                  </pic:spPr>
                </pic:pic>
              </a:graphicData>
            </a:graphic>
          </wp:anchor>
        </w:drawing>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w:t>
      </w:r>
    </w:p>
    <w:p w:rsidR="00000000" w:rsidDel="00000000" w:rsidP="00000000" w:rsidRDefault="00000000" w:rsidRPr="00000000" w14:paraId="000000D0">
      <w:pPr>
        <w:pStyle w:val="Heading3"/>
        <w:jc w:val="center"/>
        <w:rPr/>
      </w:pPr>
      <w:bookmarkStart w:colFirst="0" w:colLast="0" w:name="_heading=h.274ehsj57pik" w:id="19"/>
      <w:bookmarkEnd w:id="19"/>
      <w:r w:rsidDel="00000000" w:rsidR="00000000" w:rsidRPr="00000000">
        <w:rPr>
          <w:rtl w:val="0"/>
        </w:rPr>
      </w:r>
    </w:p>
    <w:p w:rsidR="00000000" w:rsidDel="00000000" w:rsidP="00000000" w:rsidRDefault="00000000" w:rsidRPr="00000000" w14:paraId="000000D1">
      <w:pPr>
        <w:pStyle w:val="Heading3"/>
        <w:jc w:val="center"/>
        <w:rPr/>
      </w:pPr>
      <w:bookmarkStart w:colFirst="0" w:colLast="0" w:name="_heading=h.pxhh27dehezo" w:id="20"/>
      <w:bookmarkEnd w:id="20"/>
      <w:r w:rsidDel="00000000" w:rsidR="00000000" w:rsidRPr="00000000">
        <w:rPr>
          <w:rtl w:val="0"/>
        </w:rPr>
      </w:r>
    </w:p>
    <w:p w:rsidR="00000000" w:rsidDel="00000000" w:rsidP="00000000" w:rsidRDefault="00000000" w:rsidRPr="00000000" w14:paraId="000000D2">
      <w:pPr>
        <w:pStyle w:val="Heading3"/>
        <w:jc w:val="center"/>
        <w:rPr/>
      </w:pPr>
      <w:bookmarkStart w:colFirst="0" w:colLast="0" w:name="_heading=h.x1x3i9riqnld" w:id="21"/>
      <w:bookmarkEnd w:id="21"/>
      <w:r w:rsidDel="00000000" w:rsidR="00000000" w:rsidRPr="00000000">
        <w:rPr>
          <w:rtl w:val="0"/>
        </w:rPr>
        <w:t xml:space="preserve">OR</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sz w:val="20"/>
          <w:szCs w:val="20"/>
        </w:rPr>
      </w:pPr>
      <w:r w:rsidDel="00000000" w:rsidR="00000000" w:rsidRPr="00000000">
        <w:rPr>
          <w:rFonts w:ascii="Roboto" w:cs="Roboto" w:eastAsia="Roboto" w:hAnsi="Roboto"/>
          <w:color w:val="374151"/>
          <w:sz w:val="20"/>
          <w:szCs w:val="20"/>
          <w:rtl w:val="0"/>
        </w:rPr>
        <w:t xml:space="preserve">El operador "OR" se utiliza para combinar dos o más condiciones en una consulta SQL.</w:t>
      </w:r>
    </w:p>
    <w:p w:rsidR="00000000" w:rsidDel="00000000" w:rsidP="00000000" w:rsidRDefault="00000000" w:rsidRPr="00000000" w14:paraId="000000D5">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z w:val="20"/>
          <w:szCs w:val="20"/>
        </w:rPr>
      </w:pPr>
      <w:r w:rsidDel="00000000" w:rsidR="00000000" w:rsidRPr="00000000">
        <w:rPr>
          <w:rFonts w:ascii="Roboto" w:cs="Roboto" w:eastAsia="Roboto" w:hAnsi="Roboto"/>
          <w:color w:val="374151"/>
          <w:sz w:val="20"/>
          <w:szCs w:val="20"/>
          <w:rtl w:val="0"/>
        </w:rPr>
        <w:t xml:space="preserve">Una fila se seleccionará si cumple al menos una de las condiciones conectadas por "OR."</w:t>
      </w:r>
    </w:p>
    <w:p w:rsidR="00000000" w:rsidDel="00000000" w:rsidP="00000000" w:rsidRDefault="00000000" w:rsidRPr="00000000" w14:paraId="000000D6">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z w:val="20"/>
          <w:szCs w:val="20"/>
        </w:rPr>
      </w:pPr>
      <w:r w:rsidDel="00000000" w:rsidR="00000000" w:rsidRPr="00000000">
        <w:rPr>
          <w:rFonts w:ascii="Roboto" w:cs="Roboto" w:eastAsia="Roboto" w:hAnsi="Roboto"/>
          <w:color w:val="374151"/>
          <w:sz w:val="20"/>
          <w:szCs w:val="20"/>
          <w:rtl w:val="0"/>
        </w:rPr>
        <w:t xml:space="preserve">Si todas las condiciones conectadas por "OR" son falsas para una fila en particular, esa fila no se incluirá en el resultado.</w:t>
      </w:r>
    </w:p>
    <w:p w:rsidR="00000000" w:rsidDel="00000000" w:rsidP="00000000" w:rsidRDefault="00000000" w:rsidRPr="00000000" w14:paraId="000000D7">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sz w:val="20"/>
          <w:szCs w:val="20"/>
        </w:rPr>
      </w:pPr>
      <w:r w:rsidDel="00000000" w:rsidR="00000000" w:rsidRPr="00000000">
        <w:rPr>
          <w:rFonts w:ascii="Roboto" w:cs="Roboto" w:eastAsia="Roboto" w:hAnsi="Roboto"/>
          <w:color w:val="374151"/>
          <w:sz w:val="20"/>
          <w:szCs w:val="20"/>
          <w:rtl w:val="0"/>
        </w:rPr>
        <w:t xml:space="preserve">"OR" es útil cuando deseas encontrar registros que cumplan con al menos una de varias condiciones posibles.</w:t>
      </w:r>
    </w:p>
    <w:p w:rsidR="00000000" w:rsidDel="00000000" w:rsidP="00000000" w:rsidRDefault="00000000" w:rsidRPr="00000000" w14:paraId="000000D8">
      <w:pPr>
        <w:pBdr>
          <w:top w:color="d9d9e3" w:space="0" w:sz="0" w:val="none"/>
          <w:left w:color="d9d9e3" w:space="0" w:sz="0" w:val="none"/>
          <w:bottom w:color="d9d9e3" w:space="0" w:sz="0" w:val="none"/>
          <w:right w:color="d9d9e3" w:space="0" w:sz="0" w:val="none"/>
          <w:between w:color="d9d9e3" w:space="0" w:sz="0" w:val="none"/>
        </w:pBdr>
        <w:shd w:fill="f7f7f8" w:val="clear"/>
        <w:spacing w:after="0" w:before="300" w:lineRule="auto"/>
        <w:rPr>
          <w:rFonts w:ascii="Roboto" w:cs="Roboto" w:eastAsia="Roboto" w:hAnsi="Roboto"/>
          <w:color w:val="374151"/>
          <w:sz w:val="20"/>
          <w:szCs w:val="20"/>
        </w:rPr>
      </w:pPr>
      <w:r w:rsidDel="00000000" w:rsidR="00000000" w:rsidRPr="00000000">
        <w:rPr>
          <w:rFonts w:ascii="Roboto" w:cs="Roboto" w:eastAsia="Roboto" w:hAnsi="Roboto"/>
          <w:color w:val="374151"/>
          <w:sz w:val="20"/>
          <w:szCs w:val="20"/>
          <w:rtl w:val="0"/>
        </w:rPr>
        <w:t xml:space="preserve">En resumen, "OR" te permite buscar registros que cumplan con al menos una de las condiciones especificadas en una consulta SQL, ampliando las posibilidades de selección de datos en función de múltiples criterios.</w:t>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445850</wp:posOffset>
            </wp:positionV>
            <wp:extent cx="3096578" cy="2228189"/>
            <wp:effectExtent b="0" l="0" r="0" t="0"/>
            <wp:wrapSquare wrapText="bothSides" distB="114300" distT="114300" distL="114300" distR="114300"/>
            <wp:docPr id="2118696493" name="image194.png"/>
            <a:graphic>
              <a:graphicData uri="http://schemas.openxmlformats.org/drawingml/2006/picture">
                <pic:pic>
                  <pic:nvPicPr>
                    <pic:cNvPr id="0" name="image194.png"/>
                    <pic:cNvPicPr preferRelativeResize="0"/>
                  </pic:nvPicPr>
                  <pic:blipFill>
                    <a:blip r:embed="rId37"/>
                    <a:srcRect b="0" l="0" r="0" t="0"/>
                    <a:stretch>
                      <a:fillRect/>
                    </a:stretch>
                  </pic:blipFill>
                  <pic:spPr>
                    <a:xfrm>
                      <a:off x="0" y="0"/>
                      <a:ext cx="3096578" cy="2228189"/>
                    </a:xfrm>
                    <a:prstGeom prst="rect"/>
                    <a:ln/>
                  </pic:spPr>
                </pic:pic>
              </a:graphicData>
            </a:graphic>
          </wp:anchor>
        </w:drawing>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en el ejemplo hay una operación que si</w:t>
      </w:r>
    </w:p>
    <w:p w:rsidR="00000000" w:rsidDel="00000000" w:rsidP="00000000" w:rsidRDefault="00000000" w:rsidRPr="00000000" w14:paraId="000000DD">
      <w:pPr>
        <w:rPr/>
      </w:pPr>
      <w:r w:rsidDel="00000000" w:rsidR="00000000" w:rsidRPr="00000000">
        <w:rPr>
          <w:rtl w:val="0"/>
        </w:rPr>
        <w:t xml:space="preserve">es verdadera por eso se muestra todos</w:t>
      </w:r>
    </w:p>
    <w:p w:rsidR="00000000" w:rsidDel="00000000" w:rsidP="00000000" w:rsidRDefault="00000000" w:rsidRPr="00000000" w14:paraId="000000DE">
      <w:pPr>
        <w:rPr/>
      </w:pPr>
      <w:r w:rsidDel="00000000" w:rsidR="00000000" w:rsidRPr="00000000">
        <w:rPr>
          <w:rtl w:val="0"/>
        </w:rPr>
        <w:t xml:space="preserve">los que empiezan con ‘A’ y si las dos son</w:t>
      </w:r>
    </w:p>
    <w:p w:rsidR="00000000" w:rsidDel="00000000" w:rsidP="00000000" w:rsidRDefault="00000000" w:rsidRPr="00000000" w14:paraId="000000DF">
      <w:pPr>
        <w:rPr/>
      </w:pPr>
      <w:r w:rsidDel="00000000" w:rsidR="00000000" w:rsidRPr="00000000">
        <w:rPr>
          <w:rtl w:val="0"/>
        </w:rPr>
        <w:t xml:space="preserve">falsas no sale nada</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t xml:space="preserve">—--------------------------------------------------------------------------------------------------------------------------------</w:t>
      </w:r>
    </w:p>
    <w:p w:rsidR="00000000" w:rsidDel="00000000" w:rsidP="00000000" w:rsidRDefault="00000000" w:rsidRPr="00000000" w14:paraId="000000E8">
      <w:pPr>
        <w:jc w:val="center"/>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rtl w:val="0"/>
        </w:rPr>
      </w:r>
    </w:p>
    <w:p w:rsidR="00000000" w:rsidDel="00000000" w:rsidP="00000000" w:rsidRDefault="00000000" w:rsidRPr="00000000" w14:paraId="000000EA">
      <w:pPr>
        <w:jc w:val="center"/>
        <w:rPr/>
      </w:pPr>
      <w:r w:rsidDel="00000000" w:rsidR="00000000" w:rsidRPr="00000000">
        <w:rPr>
          <w:rtl w:val="0"/>
        </w:rPr>
      </w:r>
    </w:p>
    <w:p w:rsidR="00000000" w:rsidDel="00000000" w:rsidP="00000000" w:rsidRDefault="00000000" w:rsidRPr="00000000" w14:paraId="000000EB">
      <w:pPr>
        <w:pStyle w:val="Heading3"/>
        <w:jc w:val="center"/>
        <w:rPr/>
      </w:pPr>
      <w:bookmarkStart w:colFirst="0" w:colLast="0" w:name="_heading=h.in3xnab134r7" w:id="22"/>
      <w:bookmarkEnd w:id="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304073</wp:posOffset>
            </wp:positionV>
            <wp:extent cx="4467225" cy="838200"/>
            <wp:effectExtent b="0" l="0" r="0" t="0"/>
            <wp:wrapSquare wrapText="bothSides" distB="114300" distT="114300" distL="114300" distR="114300"/>
            <wp:docPr id="2118696422" name="image125.png"/>
            <a:graphic>
              <a:graphicData uri="http://schemas.openxmlformats.org/drawingml/2006/picture">
                <pic:pic>
                  <pic:nvPicPr>
                    <pic:cNvPr id="0" name="image125.png"/>
                    <pic:cNvPicPr preferRelativeResize="0"/>
                  </pic:nvPicPr>
                  <pic:blipFill>
                    <a:blip r:embed="rId38"/>
                    <a:srcRect b="0" l="0" r="0" t="0"/>
                    <a:stretch>
                      <a:fillRect/>
                    </a:stretch>
                  </pic:blipFill>
                  <pic:spPr>
                    <a:xfrm>
                      <a:off x="0" y="0"/>
                      <a:ext cx="4467225" cy="838200"/>
                    </a:xfrm>
                    <a:prstGeom prst="rect"/>
                    <a:ln/>
                  </pic:spPr>
                </pic:pic>
              </a:graphicData>
            </a:graphic>
          </wp:anchor>
        </w:drawing>
      </w:r>
    </w:p>
    <w:p w:rsidR="00000000" w:rsidDel="00000000" w:rsidP="00000000" w:rsidRDefault="00000000" w:rsidRPr="00000000" w14:paraId="000000EC">
      <w:pPr>
        <w:pStyle w:val="Heading3"/>
        <w:jc w:val="center"/>
        <w:rPr/>
      </w:pPr>
      <w:bookmarkStart w:colFirst="0" w:colLast="0" w:name="_heading=h.odsudhld76u5" w:id="23"/>
      <w:bookmarkEnd w:id="23"/>
      <w:r w:rsidDel="00000000" w:rsidR="00000000" w:rsidRPr="00000000">
        <w:rPr>
          <w:rtl w:val="0"/>
        </w:rPr>
      </w:r>
    </w:p>
    <w:p w:rsidR="00000000" w:rsidDel="00000000" w:rsidP="00000000" w:rsidRDefault="00000000" w:rsidRPr="00000000" w14:paraId="000000ED">
      <w:pPr>
        <w:pStyle w:val="Heading3"/>
        <w:jc w:val="center"/>
        <w:rPr/>
      </w:pPr>
      <w:bookmarkStart w:colFirst="0" w:colLast="0" w:name="_heading=h.pxurzgv5sxfc" w:id="24"/>
      <w:bookmarkEnd w:id="24"/>
      <w:r w:rsidDel="00000000" w:rsidR="00000000" w:rsidRPr="00000000">
        <w:rPr>
          <w:rtl w:val="0"/>
        </w:rPr>
      </w:r>
    </w:p>
    <w:p w:rsidR="00000000" w:rsidDel="00000000" w:rsidP="00000000" w:rsidRDefault="00000000" w:rsidRPr="00000000" w14:paraId="000000EE">
      <w:pPr>
        <w:pStyle w:val="Heading3"/>
        <w:jc w:val="center"/>
        <w:rPr/>
      </w:pPr>
      <w:bookmarkStart w:colFirst="0" w:colLast="0" w:name="_heading=h.nro76a4nt2r1" w:id="25"/>
      <w:bookmarkEnd w:id="25"/>
      <w:r w:rsidDel="00000000" w:rsidR="00000000" w:rsidRPr="00000000">
        <w:rPr>
          <w:rtl w:val="0"/>
        </w:rPr>
      </w:r>
    </w:p>
    <w:p w:rsidR="00000000" w:rsidDel="00000000" w:rsidP="00000000" w:rsidRDefault="00000000" w:rsidRPr="00000000" w14:paraId="000000EF">
      <w:pPr>
        <w:pStyle w:val="Heading3"/>
        <w:jc w:val="center"/>
        <w:rPr/>
      </w:pPr>
      <w:bookmarkStart w:colFirst="0" w:colLast="0" w:name="_heading=h.gs2q7we7jvmd" w:id="26"/>
      <w:bookmarkEnd w:id="26"/>
      <w:r w:rsidDel="00000000" w:rsidR="00000000" w:rsidRPr="00000000">
        <w:rPr>
          <w:rtl w:val="0"/>
        </w:rPr>
        <w:t xml:space="preserve">NOT</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ES UNA MANERA DE QUE NO SALGAN LOS DATOS QUE MANDAS TODOS LOS NOMBRES QUE ESTAN AHI NO VAN A SALIR EN LA TABLA</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w:t>
      </w:r>
    </w:p>
    <w:p w:rsidR="00000000" w:rsidDel="00000000" w:rsidP="00000000" w:rsidRDefault="00000000" w:rsidRPr="00000000" w14:paraId="000000F4">
      <w:pPr>
        <w:pStyle w:val="Heading2"/>
        <w:rPr/>
      </w:pPr>
      <w:bookmarkStart w:colFirst="0" w:colLast="0" w:name="_heading=h.hvfw5hdi3aor" w:id="27"/>
      <w:bookmarkEnd w:id="27"/>
      <w:r w:rsidDel="00000000" w:rsidR="00000000" w:rsidRPr="00000000">
        <w:rPr>
          <w:rtl w:val="0"/>
        </w:rPr>
        <w:t xml:space="preserve">Reglas Operadores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4295775" cy="2774355"/>
            <wp:effectExtent b="0" l="0" r="0" t="0"/>
            <wp:wrapSquare wrapText="bothSides" distB="114300" distT="114300" distL="114300" distR="114300"/>
            <wp:docPr id="2118696325"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4295775" cy="2774355"/>
                    </a:xfrm>
                    <a:prstGeom prst="rect"/>
                    <a:ln/>
                  </pic:spPr>
                </pic:pic>
              </a:graphicData>
            </a:graphic>
          </wp:anchor>
        </w:drawing>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03">
      <w:pPr>
        <w:pStyle w:val="Heading2"/>
        <w:rPr/>
      </w:pPr>
      <w:bookmarkStart w:colFirst="0" w:colLast="0" w:name="_heading=h.vk8s18pb7cex" w:id="28"/>
      <w:bookmarkEnd w:id="28"/>
      <w:r w:rsidDel="00000000" w:rsidR="00000000" w:rsidRPr="00000000">
        <w:rPr>
          <w:rtl w:val="0"/>
        </w:rPr>
        <w:t xml:space="preserve">SELECT para crear una Tabla</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2602230</wp:posOffset>
            </wp:positionH>
            <wp:positionV relativeFrom="paragraph">
              <wp:posOffset>285867</wp:posOffset>
            </wp:positionV>
            <wp:extent cx="3010853" cy="3426530"/>
            <wp:effectExtent b="0" l="0" r="0" t="0"/>
            <wp:wrapSquare wrapText="bothSides" distB="114300" distT="114300" distL="114300" distR="114300"/>
            <wp:docPr id="2118696568" name="image269.png"/>
            <a:graphic>
              <a:graphicData uri="http://schemas.openxmlformats.org/drawingml/2006/picture">
                <pic:pic>
                  <pic:nvPicPr>
                    <pic:cNvPr id="0" name="image269.png"/>
                    <pic:cNvPicPr preferRelativeResize="0"/>
                  </pic:nvPicPr>
                  <pic:blipFill>
                    <a:blip r:embed="rId40"/>
                    <a:srcRect b="0" l="0" r="0" t="0"/>
                    <a:stretch>
                      <a:fillRect/>
                    </a:stretch>
                  </pic:blipFill>
                  <pic:spPr>
                    <a:xfrm>
                      <a:off x="0" y="0"/>
                      <a:ext cx="3010853" cy="3426530"/>
                    </a:xfrm>
                    <a:prstGeom prst="rect"/>
                    <a:ln/>
                  </pic:spPr>
                </pic:pic>
              </a:graphicData>
            </a:graphic>
          </wp:anchor>
        </w:drawing>
      </w:r>
    </w:p>
    <w:p w:rsidR="00000000" w:rsidDel="00000000" w:rsidP="00000000" w:rsidRDefault="00000000" w:rsidRPr="00000000" w14:paraId="00000106">
      <w:pPr>
        <w:rPr/>
      </w:pPr>
      <w:r w:rsidDel="00000000" w:rsidR="00000000" w:rsidRPr="00000000">
        <w:rPr>
          <w:rtl w:val="0"/>
        </w:rPr>
        <w:t xml:space="preserve">CREA UNA COPIA DE LA COMUNA</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PARA BORRAR UNA TABLA ES MEJOR</w:t>
      </w:r>
    </w:p>
    <w:p w:rsidR="00000000" w:rsidDel="00000000" w:rsidP="00000000" w:rsidRDefault="00000000" w:rsidRPr="00000000" w14:paraId="00000114">
      <w:pPr>
        <w:rPr/>
      </w:pPr>
      <w:r w:rsidDel="00000000" w:rsidR="00000000" w:rsidRPr="00000000">
        <w:rPr>
          <w:rtl w:val="0"/>
        </w:rPr>
        <w:t xml:space="preserve">DROP TABLE ‘TABLA ’CASCADE CONSTRAINTS;</w:t>
      </w:r>
    </w:p>
    <w:p w:rsidR="00000000" w:rsidDel="00000000" w:rsidP="00000000" w:rsidRDefault="00000000" w:rsidRPr="00000000" w14:paraId="0000011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257058</wp:posOffset>
            </wp:positionV>
            <wp:extent cx="3141635" cy="2181542"/>
            <wp:effectExtent b="0" l="0" r="0" t="0"/>
            <wp:wrapSquare wrapText="bothSides" distB="114300" distT="114300" distL="114300" distR="114300"/>
            <wp:docPr id="2118696485" name="image188.png"/>
            <a:graphic>
              <a:graphicData uri="http://schemas.openxmlformats.org/drawingml/2006/picture">
                <pic:pic>
                  <pic:nvPicPr>
                    <pic:cNvPr id="0" name="image188.png"/>
                    <pic:cNvPicPr preferRelativeResize="0"/>
                  </pic:nvPicPr>
                  <pic:blipFill>
                    <a:blip r:embed="rId41"/>
                    <a:srcRect b="0" l="0" r="0" t="0"/>
                    <a:stretch>
                      <a:fillRect/>
                    </a:stretch>
                  </pic:blipFill>
                  <pic:spPr>
                    <a:xfrm>
                      <a:off x="0" y="0"/>
                      <a:ext cx="3141635" cy="2181542"/>
                    </a:xfrm>
                    <a:prstGeom prst="rect"/>
                    <a:ln/>
                  </pic:spPr>
                </pic:pic>
              </a:graphicData>
            </a:graphic>
          </wp:anchor>
        </w:drawing>
      </w:r>
    </w:p>
    <w:p w:rsidR="00000000" w:rsidDel="00000000" w:rsidP="00000000" w:rsidRDefault="00000000" w:rsidRPr="00000000" w14:paraId="000001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114417</wp:posOffset>
            </wp:positionV>
            <wp:extent cx="3534728" cy="2040420"/>
            <wp:effectExtent b="0" l="0" r="0" t="0"/>
            <wp:wrapSquare wrapText="bothSides" distB="114300" distT="114300" distL="114300" distR="114300"/>
            <wp:docPr id="2118696579" name="image280.png"/>
            <a:graphic>
              <a:graphicData uri="http://schemas.openxmlformats.org/drawingml/2006/picture">
                <pic:pic>
                  <pic:nvPicPr>
                    <pic:cNvPr id="0" name="image280.png"/>
                    <pic:cNvPicPr preferRelativeResize="0"/>
                  </pic:nvPicPr>
                  <pic:blipFill>
                    <a:blip r:embed="rId42"/>
                    <a:srcRect b="0" l="0" r="0" t="0"/>
                    <a:stretch>
                      <a:fillRect/>
                    </a:stretch>
                  </pic:blipFill>
                  <pic:spPr>
                    <a:xfrm>
                      <a:off x="0" y="0"/>
                      <a:ext cx="3534728" cy="2040420"/>
                    </a:xfrm>
                    <a:prstGeom prst="rect"/>
                    <a:ln/>
                  </pic:spPr>
                </pic:pic>
              </a:graphicData>
            </a:graphic>
          </wp:anchor>
        </w:drawing>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1"/>
        <w:rPr/>
      </w:pPr>
      <w:bookmarkStart w:colFirst="0" w:colLast="0" w:name="_heading=h.awsuczvso438" w:id="29"/>
      <w:bookmarkEnd w:id="29"/>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pPr>
      <w:bookmarkStart w:colFirst="0" w:colLast="0" w:name="_heading=h.lyn10tdih79v" w:id="30"/>
      <w:bookmarkEnd w:id="30"/>
      <w:r w:rsidDel="00000000" w:rsidR="00000000" w:rsidRPr="00000000">
        <w:rPr>
          <w:rtl w:val="0"/>
        </w:rPr>
        <w:t xml:space="preserve">Variables de Sustitución</w:t>
      </w:r>
    </w:p>
    <w:p w:rsidR="00000000" w:rsidDel="00000000" w:rsidP="00000000" w:rsidRDefault="00000000" w:rsidRPr="00000000" w14:paraId="00000121">
      <w:pPr>
        <w:rPr/>
      </w:pPr>
      <w:r w:rsidDel="00000000" w:rsidR="00000000" w:rsidRPr="00000000">
        <w:rPr>
          <w:rtl w:val="0"/>
        </w:rPr>
        <w:t xml:space="preserve">ESTA ES UNA MANERA DE QUE EL USUARIO O TU MISMO ESCRIBAS EL DATO QUE SALGA EN LA PANTALLA Y ES CON LA TECLA (&amp;)</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PASO 1                                                                                                 PASO2</w:t>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361950</wp:posOffset>
            </wp:positionV>
            <wp:extent cx="3191828" cy="1470127"/>
            <wp:effectExtent b="0" l="0" r="0" t="0"/>
            <wp:wrapSquare wrapText="bothSides" distB="114300" distT="114300" distL="114300" distR="114300"/>
            <wp:docPr id="2118696613" name="image317.png"/>
            <a:graphic>
              <a:graphicData uri="http://schemas.openxmlformats.org/drawingml/2006/picture">
                <pic:pic>
                  <pic:nvPicPr>
                    <pic:cNvPr id="0" name="image317.png"/>
                    <pic:cNvPicPr preferRelativeResize="0"/>
                  </pic:nvPicPr>
                  <pic:blipFill>
                    <a:blip r:embed="rId43"/>
                    <a:srcRect b="0" l="0" r="0" t="0"/>
                    <a:stretch>
                      <a:fillRect/>
                    </a:stretch>
                  </pic:blipFill>
                  <pic:spPr>
                    <a:xfrm>
                      <a:off x="0" y="0"/>
                      <a:ext cx="3191828" cy="14701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399933</wp:posOffset>
            </wp:positionV>
            <wp:extent cx="2906078" cy="1583239"/>
            <wp:effectExtent b="0" l="0" r="0" t="0"/>
            <wp:wrapSquare wrapText="bothSides" distB="114300" distT="114300" distL="114300" distR="114300"/>
            <wp:docPr id="2118696578" name="image279.png"/>
            <a:graphic>
              <a:graphicData uri="http://schemas.openxmlformats.org/drawingml/2006/picture">
                <pic:pic>
                  <pic:nvPicPr>
                    <pic:cNvPr id="0" name="image279.png"/>
                    <pic:cNvPicPr preferRelativeResize="0"/>
                  </pic:nvPicPr>
                  <pic:blipFill>
                    <a:blip r:embed="rId44"/>
                    <a:srcRect b="0" l="0" r="0" t="0"/>
                    <a:stretch>
                      <a:fillRect/>
                    </a:stretch>
                  </pic:blipFill>
                  <pic:spPr>
                    <a:xfrm>
                      <a:off x="0" y="0"/>
                      <a:ext cx="2906078" cy="1583239"/>
                    </a:xfrm>
                    <a:prstGeom prst="rect"/>
                    <a:ln/>
                  </pic:spPr>
                </pic:pic>
              </a:graphicData>
            </a:graphic>
          </wp:anchor>
        </w:drawing>
      </w:r>
    </w:p>
    <w:p w:rsidR="00000000" w:rsidDel="00000000" w:rsidP="00000000" w:rsidRDefault="00000000" w:rsidRPr="00000000" w14:paraId="00000124">
      <w:pPr>
        <w:pStyle w:val="Heading1"/>
        <w:rPr/>
      </w:pPr>
      <w:bookmarkStart w:colFirst="0" w:colLast="0" w:name="_heading=h.kud1ru5kwj70" w:id="31"/>
      <w:bookmarkEnd w:id="31"/>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                                                                           RESULTADO</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171685</wp:posOffset>
            </wp:positionV>
            <wp:extent cx="4211003" cy="2352156"/>
            <wp:effectExtent b="0" l="0" r="0" t="0"/>
            <wp:wrapSquare wrapText="bothSides" distB="114300" distT="114300" distL="114300" distR="114300"/>
            <wp:docPr id="2118696441" name="image143.png"/>
            <a:graphic>
              <a:graphicData uri="http://schemas.openxmlformats.org/drawingml/2006/picture">
                <pic:pic>
                  <pic:nvPicPr>
                    <pic:cNvPr id="0" name="image143.png"/>
                    <pic:cNvPicPr preferRelativeResize="0"/>
                  </pic:nvPicPr>
                  <pic:blipFill>
                    <a:blip r:embed="rId45"/>
                    <a:srcRect b="0" l="0" r="0" t="0"/>
                    <a:stretch>
                      <a:fillRect/>
                    </a:stretch>
                  </pic:blipFill>
                  <pic:spPr>
                    <a:xfrm>
                      <a:off x="0" y="0"/>
                      <a:ext cx="4211003" cy="2352156"/>
                    </a:xfrm>
                    <a:prstGeom prst="rect"/>
                    <a:ln/>
                  </pic:spPr>
                </pic:pic>
              </a:graphicData>
            </a:graphic>
          </wp:anchor>
        </w:drawing>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w:t>
      </w:r>
    </w:p>
    <w:p w:rsidR="00000000" w:rsidDel="00000000" w:rsidP="00000000" w:rsidRDefault="00000000" w:rsidRPr="00000000" w14:paraId="00000138">
      <w:pPr>
        <w:rPr/>
      </w:pPr>
      <w:r w:rsidDel="00000000" w:rsidR="00000000" w:rsidRPr="00000000">
        <w:rPr>
          <w:rtl w:val="0"/>
        </w:rPr>
        <w:t xml:space="preserve">LAS &amp; SON COMO DATOS QUE TIENES QUE RELLENAR TU SE PUEDEN PONER EN LOS SELECT, FROM,WHERE,ETC</w:t>
      </w:r>
    </w:p>
    <w:p w:rsidR="00000000" w:rsidDel="00000000" w:rsidP="00000000" w:rsidRDefault="00000000" w:rsidRPr="00000000" w14:paraId="0000013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225777</wp:posOffset>
            </wp:positionV>
            <wp:extent cx="3315653" cy="4509575"/>
            <wp:effectExtent b="0" l="0" r="0" t="0"/>
            <wp:wrapSquare wrapText="bothSides" distB="114300" distT="114300" distL="114300" distR="114300"/>
            <wp:docPr id="2118696515" name="image216.png"/>
            <a:graphic>
              <a:graphicData uri="http://schemas.openxmlformats.org/drawingml/2006/picture">
                <pic:pic>
                  <pic:nvPicPr>
                    <pic:cNvPr id="0" name="image216.png"/>
                    <pic:cNvPicPr preferRelativeResize="0"/>
                  </pic:nvPicPr>
                  <pic:blipFill>
                    <a:blip r:embed="rId46"/>
                    <a:srcRect b="0" l="0" r="0" t="0"/>
                    <a:stretch>
                      <a:fillRect/>
                    </a:stretch>
                  </pic:blipFill>
                  <pic:spPr>
                    <a:xfrm>
                      <a:off x="0" y="0"/>
                      <a:ext cx="3315653" cy="4509575"/>
                    </a:xfrm>
                    <a:prstGeom prst="rect"/>
                    <a:ln/>
                  </pic:spPr>
                </pic:pic>
              </a:graphicData>
            </a:graphic>
          </wp:anchor>
        </w:drawing>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LO QUE HACE ESTE CÓDIGO ES QUE TE VA A PREGUNTAR TODO  LAS VARIABLES &amp; (SON VARIABLES)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LAS &amp;&amp; SON PARA QUE SE GUARDEN LAS VARIABLES QUE ESCOGISTE LA PRIMERA VEZ QUE PUSISTE EL DATO SI LE DAS A EJECUTAR DE NUEVO TE VA A TIRAR LOS DATOS QUE ESCOGISTE</w:t>
      </w:r>
    </w:p>
    <w:p w:rsidR="00000000" w:rsidDel="00000000" w:rsidP="00000000" w:rsidRDefault="00000000" w:rsidRPr="00000000" w14:paraId="0000014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219075</wp:posOffset>
            </wp:positionV>
            <wp:extent cx="2867978" cy="3190875"/>
            <wp:effectExtent b="0" l="0" r="0" t="0"/>
            <wp:wrapSquare wrapText="bothSides" distB="114300" distT="114300" distL="114300" distR="114300"/>
            <wp:docPr id="2118696435" name="image136.png"/>
            <a:graphic>
              <a:graphicData uri="http://schemas.openxmlformats.org/drawingml/2006/picture">
                <pic:pic>
                  <pic:nvPicPr>
                    <pic:cNvPr id="0" name="image136.png"/>
                    <pic:cNvPicPr preferRelativeResize="0"/>
                  </pic:nvPicPr>
                  <pic:blipFill>
                    <a:blip r:embed="rId47"/>
                    <a:srcRect b="0" l="0" r="0" t="0"/>
                    <a:stretch>
                      <a:fillRect/>
                    </a:stretch>
                  </pic:blipFill>
                  <pic:spPr>
                    <a:xfrm>
                      <a:off x="0" y="0"/>
                      <a:ext cx="2867978" cy="3190875"/>
                    </a:xfrm>
                    <a:prstGeom prst="rect"/>
                    <a:ln/>
                  </pic:spPr>
                </pic:pic>
              </a:graphicData>
            </a:graphic>
          </wp:anchor>
        </w:drawing>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jc w:val="center"/>
        <w:rPr>
          <w:rFonts w:ascii="Arial" w:cs="Arial" w:eastAsia="Arial" w:hAnsi="Arial"/>
          <w:sz w:val="16"/>
          <w:szCs w:val="16"/>
          <w:shd w:fill="e9ebed" w:val="clear"/>
        </w:rPr>
      </w:pPr>
      <w:r w:rsidDel="00000000" w:rsidR="00000000" w:rsidRPr="00000000">
        <w:rPr>
          <w:rFonts w:ascii="Arial" w:cs="Arial" w:eastAsia="Arial" w:hAnsi="Arial"/>
          <w:sz w:val="16"/>
          <w:szCs w:val="16"/>
          <w:shd w:fill="e9ebed" w:val="clear"/>
          <w:rtl w:val="0"/>
        </w:rPr>
        <w:t xml:space="preserve">5</w:t>
      </w:r>
    </w:p>
    <w:p w:rsidR="00000000" w:rsidDel="00000000" w:rsidP="00000000" w:rsidRDefault="00000000" w:rsidRPr="00000000" w14:paraId="00000154">
      <w:pPr>
        <w:pStyle w:val="Heading1"/>
        <w:jc w:val="center"/>
        <w:rPr/>
      </w:pPr>
      <w:bookmarkStart w:colFirst="0" w:colLast="0" w:name="_heading=h.2ge2olacnlah" w:id="32"/>
      <w:bookmarkEnd w:id="32"/>
      <w:r w:rsidDel="00000000" w:rsidR="00000000" w:rsidRPr="00000000">
        <w:rPr>
          <w:rtl w:val="0"/>
        </w:rPr>
        <w:t xml:space="preserve">Funciones SQL (SEMANA 3)</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2"/>
        <w:jc w:val="center"/>
        <w:rPr/>
      </w:pPr>
      <w:bookmarkStart w:colFirst="0" w:colLast="0" w:name="_heading=h.g4shqhfbabyf" w:id="33"/>
      <w:bookmarkEnd w:id="33"/>
      <w:r w:rsidDel="00000000" w:rsidR="00000000" w:rsidRPr="00000000">
        <w:rPr>
          <w:rtl w:val="0"/>
        </w:rPr>
        <w:t xml:space="preserve">FUNCIONES DE CARACTERES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612130" cy="3136900"/>
            <wp:effectExtent b="0" l="0" r="0" t="0"/>
            <wp:docPr id="2118696558" name="image260.png"/>
            <a:graphic>
              <a:graphicData uri="http://schemas.openxmlformats.org/drawingml/2006/picture">
                <pic:pic>
                  <pic:nvPicPr>
                    <pic:cNvPr id="0" name="image260.png"/>
                    <pic:cNvPicPr preferRelativeResize="0"/>
                  </pic:nvPicPr>
                  <pic:blipFill>
                    <a:blip r:embed="rId48"/>
                    <a:srcRect b="0" l="0" r="0" t="0"/>
                    <a:stretch>
                      <a:fillRect/>
                    </a:stretch>
                  </pic:blipFill>
                  <pic:spPr>
                    <a:xfrm>
                      <a:off x="0" y="0"/>
                      <a:ext cx="56121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rPr/>
      </w:pPr>
      <w:bookmarkStart w:colFirst="0" w:colLast="0" w:name="_heading=h.gm2psrg6vddd" w:id="34"/>
      <w:bookmarkEnd w:id="34"/>
      <w:r w:rsidDel="00000000" w:rsidR="00000000" w:rsidRPr="00000000">
        <w:rPr>
          <w:rtl w:val="0"/>
        </w:rPr>
      </w:r>
    </w:p>
    <w:p w:rsidR="00000000" w:rsidDel="00000000" w:rsidP="00000000" w:rsidRDefault="00000000" w:rsidRPr="00000000" w14:paraId="00000161">
      <w:pPr>
        <w:pStyle w:val="Heading2"/>
        <w:rPr/>
      </w:pPr>
      <w:bookmarkStart w:colFirst="0" w:colLast="0" w:name="_heading=h.v78ehfcckn73" w:id="35"/>
      <w:bookmarkEnd w:id="35"/>
      <w:r w:rsidDel="00000000" w:rsidR="00000000" w:rsidRPr="00000000">
        <w:rPr>
          <w:rtl w:val="0"/>
        </w:rPr>
        <w:t xml:space="preserve">F() TEXTO MAYÚSCULA MINÚSCULA</w:t>
      </w:r>
    </w:p>
    <w:p w:rsidR="00000000" w:rsidDel="00000000" w:rsidP="00000000" w:rsidRDefault="00000000" w:rsidRPr="00000000" w14:paraId="00000162">
      <w:pPr>
        <w:pStyle w:val="Heading4"/>
        <w:rPr/>
      </w:pPr>
      <w:bookmarkStart w:colFirst="0" w:colLast="0" w:name="_heading=h.a9yoz1o57w4k" w:id="36"/>
      <w:bookmarkEnd w:id="36"/>
      <w:r w:rsidDel="00000000" w:rsidR="00000000" w:rsidRPr="00000000">
        <w:rPr>
          <w:rtl w:val="0"/>
        </w:rPr>
      </w:r>
    </w:p>
    <w:p w:rsidR="00000000" w:rsidDel="00000000" w:rsidP="00000000" w:rsidRDefault="00000000" w:rsidRPr="00000000" w14:paraId="00000163">
      <w:pPr>
        <w:pStyle w:val="Heading4"/>
        <w:rPr/>
      </w:pPr>
      <w:bookmarkStart w:colFirst="0" w:colLast="0" w:name="_heading=h.jnhv4pfccm85" w:id="37"/>
      <w:bookmarkEnd w:id="37"/>
      <w:r w:rsidDel="00000000" w:rsidR="00000000" w:rsidRPr="00000000">
        <w:rPr>
          <w:rtl w:val="0"/>
        </w:rPr>
      </w:r>
    </w:p>
    <w:p w:rsidR="00000000" w:rsidDel="00000000" w:rsidP="00000000" w:rsidRDefault="00000000" w:rsidRPr="00000000" w14:paraId="00000164">
      <w:pPr>
        <w:pStyle w:val="Heading4"/>
        <w:rPr/>
      </w:pPr>
      <w:bookmarkStart w:colFirst="0" w:colLast="0" w:name="_heading=h.trcepxqfyw3a" w:id="38"/>
      <w:bookmarkEnd w:id="38"/>
      <w:r w:rsidDel="00000000" w:rsidR="00000000" w:rsidRPr="00000000">
        <w:rPr>
          <w:rtl w:val="0"/>
        </w:rPr>
      </w:r>
    </w:p>
    <w:p w:rsidR="00000000" w:rsidDel="00000000" w:rsidP="00000000" w:rsidRDefault="00000000" w:rsidRPr="00000000" w14:paraId="00000165">
      <w:pPr>
        <w:pStyle w:val="Heading4"/>
        <w:rPr/>
      </w:pPr>
      <w:bookmarkStart w:colFirst="0" w:colLast="0" w:name="_heading=h.r4o2zxsb2w2r" w:id="39"/>
      <w:bookmarkEnd w:id="39"/>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4"/>
        <w:rPr/>
      </w:pPr>
      <w:bookmarkStart w:colFirst="0" w:colLast="0" w:name="_heading=h.hjx7z9ajqfmh" w:id="40"/>
      <w:bookmarkEnd w:id="40"/>
      <w:r w:rsidDel="00000000" w:rsidR="00000000" w:rsidRPr="00000000">
        <w:rPr>
          <w:rtl w:val="0"/>
        </w:rPr>
        <w:t xml:space="preserve">LOWER() </w:t>
      </w:r>
    </w:p>
    <w:p w:rsidR="00000000" w:rsidDel="00000000" w:rsidP="00000000" w:rsidRDefault="00000000" w:rsidRPr="00000000" w14:paraId="00000168">
      <w:pPr>
        <w:rPr/>
      </w:pPr>
      <w:r w:rsidDel="00000000" w:rsidR="00000000" w:rsidRPr="00000000">
        <w:rPr>
          <w:rtl w:val="0"/>
        </w:rPr>
        <w:t xml:space="preserve">TRANSFORMEN EN MINÚSCULA(TEXTO)</w:t>
      </w:r>
    </w:p>
    <w:p w:rsidR="00000000" w:rsidDel="00000000" w:rsidP="00000000" w:rsidRDefault="00000000" w:rsidRPr="00000000" w14:paraId="00000169">
      <w:pPr>
        <w:rPr/>
      </w:pPr>
      <w:r w:rsidDel="00000000" w:rsidR="00000000" w:rsidRPr="00000000">
        <w:rPr/>
        <w:drawing>
          <wp:inline distB="114300" distT="114300" distL="114300" distR="114300">
            <wp:extent cx="2990850" cy="3419475"/>
            <wp:effectExtent b="0" l="0" r="0" t="0"/>
            <wp:docPr id="2118696396"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29908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4"/>
        <w:rPr/>
      </w:pPr>
      <w:bookmarkStart w:colFirst="0" w:colLast="0" w:name="_heading=h.efuw7o72716l" w:id="41"/>
      <w:bookmarkEnd w:id="41"/>
      <w:r w:rsidDel="00000000" w:rsidR="00000000" w:rsidRPr="00000000">
        <w:rPr>
          <w:rtl w:val="0"/>
        </w:rPr>
      </w:r>
    </w:p>
    <w:p w:rsidR="00000000" w:rsidDel="00000000" w:rsidP="00000000" w:rsidRDefault="00000000" w:rsidRPr="00000000" w14:paraId="0000016B">
      <w:pPr>
        <w:pStyle w:val="Heading4"/>
        <w:rPr/>
      </w:pPr>
      <w:bookmarkStart w:colFirst="0" w:colLast="0" w:name="_heading=h.p5s3mn6f20q9" w:id="42"/>
      <w:bookmarkEnd w:id="42"/>
      <w:r w:rsidDel="00000000" w:rsidR="00000000" w:rsidRPr="00000000">
        <w:rPr>
          <w:rtl w:val="0"/>
        </w:rPr>
      </w:r>
    </w:p>
    <w:p w:rsidR="00000000" w:rsidDel="00000000" w:rsidP="00000000" w:rsidRDefault="00000000" w:rsidRPr="00000000" w14:paraId="0000016C">
      <w:pPr>
        <w:pStyle w:val="Heading4"/>
        <w:rPr/>
      </w:pPr>
      <w:bookmarkStart w:colFirst="0" w:colLast="0" w:name="_heading=h.kf98kksh93o0" w:id="43"/>
      <w:bookmarkEnd w:id="43"/>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4"/>
        <w:rPr/>
      </w:pPr>
      <w:bookmarkStart w:colFirst="0" w:colLast="0" w:name="_heading=h.8mq6dvs7lyz8" w:id="44"/>
      <w:bookmarkEnd w:id="44"/>
      <w:r w:rsidDel="00000000" w:rsidR="00000000" w:rsidRPr="00000000">
        <w:rPr>
          <w:rtl w:val="0"/>
        </w:rPr>
        <w:t xml:space="preserve">UPPER()</w:t>
      </w:r>
    </w:p>
    <w:p w:rsidR="00000000" w:rsidDel="00000000" w:rsidP="00000000" w:rsidRDefault="00000000" w:rsidRPr="00000000" w14:paraId="00000170">
      <w:pPr>
        <w:rPr/>
      </w:pPr>
      <w:r w:rsidDel="00000000" w:rsidR="00000000" w:rsidRPr="00000000">
        <w:rPr>
          <w:rtl w:val="0"/>
        </w:rPr>
        <w:t xml:space="preserve">PONEN TODOS EN MAYÚSCULA (TEXTO)</w:t>
      </w:r>
    </w:p>
    <w:p w:rsidR="00000000" w:rsidDel="00000000" w:rsidP="00000000" w:rsidRDefault="00000000" w:rsidRPr="00000000" w14:paraId="00000171">
      <w:pPr>
        <w:rPr/>
      </w:pPr>
      <w:r w:rsidDel="00000000" w:rsidR="00000000" w:rsidRPr="00000000">
        <w:rPr/>
        <w:drawing>
          <wp:inline distB="114300" distT="114300" distL="114300" distR="114300">
            <wp:extent cx="2505075" cy="3381375"/>
            <wp:effectExtent b="0" l="0" r="0" t="0"/>
            <wp:docPr id="2118696510" name="image213.png"/>
            <a:graphic>
              <a:graphicData uri="http://schemas.openxmlformats.org/drawingml/2006/picture">
                <pic:pic>
                  <pic:nvPicPr>
                    <pic:cNvPr id="0" name="image213.png"/>
                    <pic:cNvPicPr preferRelativeResize="0"/>
                  </pic:nvPicPr>
                  <pic:blipFill>
                    <a:blip r:embed="rId50"/>
                    <a:srcRect b="0" l="0" r="0" t="0"/>
                    <a:stretch>
                      <a:fillRect/>
                    </a:stretch>
                  </pic:blipFill>
                  <pic:spPr>
                    <a:xfrm>
                      <a:off x="0" y="0"/>
                      <a:ext cx="25050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4"/>
        <w:rPr/>
      </w:pPr>
      <w:bookmarkStart w:colFirst="0" w:colLast="0" w:name="_heading=h.g0adyum2h0lw" w:id="45"/>
      <w:bookmarkEnd w:id="45"/>
      <w:r w:rsidDel="00000000" w:rsidR="00000000" w:rsidRPr="00000000">
        <w:rPr>
          <w:rtl w:val="0"/>
        </w:rPr>
        <w:t xml:space="preserve">INITCAP()</w:t>
      </w:r>
    </w:p>
    <w:p w:rsidR="00000000" w:rsidDel="00000000" w:rsidP="00000000" w:rsidRDefault="00000000" w:rsidRPr="00000000" w14:paraId="00000173">
      <w:pPr>
        <w:rPr/>
      </w:pPr>
      <w:r w:rsidDel="00000000" w:rsidR="00000000" w:rsidRPr="00000000">
        <w:rPr>
          <w:rtl w:val="0"/>
        </w:rPr>
        <w:t xml:space="preserve">PONE LA PRIMERA PALABRA EN MAYÚSCULA</w:t>
      </w:r>
    </w:p>
    <w:p w:rsidR="00000000" w:rsidDel="00000000" w:rsidP="00000000" w:rsidRDefault="00000000" w:rsidRPr="00000000" w14:paraId="00000174">
      <w:pPr>
        <w:rPr/>
      </w:pPr>
      <w:r w:rsidDel="00000000" w:rsidR="00000000" w:rsidRPr="00000000">
        <w:rPr/>
        <w:drawing>
          <wp:inline distB="114300" distT="114300" distL="114300" distR="114300">
            <wp:extent cx="2590800" cy="3390900"/>
            <wp:effectExtent b="0" l="0" r="0" t="0"/>
            <wp:docPr id="2118696421" name="image123.png"/>
            <a:graphic>
              <a:graphicData uri="http://schemas.openxmlformats.org/drawingml/2006/picture">
                <pic:pic>
                  <pic:nvPicPr>
                    <pic:cNvPr id="0" name="image123.png"/>
                    <pic:cNvPicPr preferRelativeResize="0"/>
                  </pic:nvPicPr>
                  <pic:blipFill>
                    <a:blip r:embed="rId51"/>
                    <a:srcRect b="0" l="0" r="0" t="0"/>
                    <a:stretch>
                      <a:fillRect/>
                    </a:stretch>
                  </pic:blipFill>
                  <pic:spPr>
                    <a:xfrm>
                      <a:off x="0" y="0"/>
                      <a:ext cx="25908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2"/>
        <w:rPr/>
      </w:pPr>
      <w:bookmarkStart w:colFirst="0" w:colLast="0" w:name="_heading=h.iavb4e4u5dnq" w:id="46"/>
      <w:bookmarkEnd w:id="46"/>
      <w:r w:rsidDel="00000000" w:rsidR="00000000" w:rsidRPr="00000000">
        <w:rPr>
          <w:rtl w:val="0"/>
        </w:rPr>
        <w:t xml:space="preserve">REEMPLAZO O MANIPULACIÓN CARACTERES</w:t>
      </w:r>
    </w:p>
    <w:p w:rsidR="00000000" w:rsidDel="00000000" w:rsidP="00000000" w:rsidRDefault="00000000" w:rsidRPr="00000000" w14:paraId="00000177">
      <w:pPr>
        <w:pStyle w:val="Heading4"/>
        <w:rPr/>
      </w:pPr>
      <w:bookmarkStart w:colFirst="0" w:colLast="0" w:name="_heading=h.ov1k33dl582e" w:id="47"/>
      <w:bookmarkEnd w:id="47"/>
      <w:r w:rsidDel="00000000" w:rsidR="00000000" w:rsidRPr="00000000">
        <w:rPr>
          <w:rtl w:val="0"/>
        </w:rPr>
        <w:t xml:space="preserve">SUBSTR()</w:t>
      </w:r>
    </w:p>
    <w:p w:rsidR="00000000" w:rsidDel="00000000" w:rsidP="00000000" w:rsidRDefault="00000000" w:rsidRPr="00000000" w14:paraId="00000178">
      <w:pPr>
        <w:rPr/>
      </w:pPr>
      <w:r w:rsidDel="00000000" w:rsidR="00000000" w:rsidRPr="00000000">
        <w:rPr>
          <w:rtl w:val="0"/>
        </w:rPr>
        <w:t xml:space="preserve">CORTA LAS LETRAS DESDE EL RANGO QUE TU QUIERAS EN EL EJEMPLO LA PRIMERA PERSONA SE LLAMA OSVALDO PERO SE CORTÓ A SVALD</w:t>
      </w:r>
    </w:p>
    <w:p w:rsidR="00000000" w:rsidDel="00000000" w:rsidP="00000000" w:rsidRDefault="00000000" w:rsidRPr="00000000" w14:paraId="00000179">
      <w:pPr>
        <w:rPr/>
      </w:pPr>
      <w:r w:rsidDel="00000000" w:rsidR="00000000" w:rsidRPr="00000000">
        <w:rPr/>
        <w:drawing>
          <wp:inline distB="114300" distT="114300" distL="114300" distR="114300">
            <wp:extent cx="2914650" cy="3295650"/>
            <wp:effectExtent b="0" l="0" r="0" t="0"/>
            <wp:docPr id="2118696407" name="image110.png"/>
            <a:graphic>
              <a:graphicData uri="http://schemas.openxmlformats.org/drawingml/2006/picture">
                <pic:pic>
                  <pic:nvPicPr>
                    <pic:cNvPr id="0" name="image110.png"/>
                    <pic:cNvPicPr preferRelativeResize="0"/>
                  </pic:nvPicPr>
                  <pic:blipFill>
                    <a:blip r:embed="rId52"/>
                    <a:srcRect b="0" l="0" r="0" t="0"/>
                    <a:stretch>
                      <a:fillRect/>
                    </a:stretch>
                  </pic:blipFill>
                  <pic:spPr>
                    <a:xfrm>
                      <a:off x="0" y="0"/>
                      <a:ext cx="29146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CUANDO ES -1 EMPIEZA DESDE ATRÁS</w:t>
      </w:r>
    </w:p>
    <w:p w:rsidR="00000000" w:rsidDel="00000000" w:rsidP="00000000" w:rsidRDefault="00000000" w:rsidRPr="00000000" w14:paraId="0000017B">
      <w:pPr>
        <w:pStyle w:val="Heading4"/>
        <w:rPr/>
      </w:pPr>
      <w:bookmarkStart w:colFirst="0" w:colLast="0" w:name="_heading=h.xagqdpg6iz8g" w:id="48"/>
      <w:bookmarkEnd w:id="48"/>
      <w:r w:rsidDel="00000000" w:rsidR="00000000" w:rsidRPr="00000000">
        <w:rPr>
          <w:rtl w:val="0"/>
        </w:rPr>
        <w:t xml:space="preserve">TRIM()</w:t>
      </w:r>
    </w:p>
    <w:p w:rsidR="00000000" w:rsidDel="00000000" w:rsidP="00000000" w:rsidRDefault="00000000" w:rsidRPr="00000000" w14:paraId="0000017C">
      <w:pPr>
        <w:rPr/>
      </w:pPr>
      <w:r w:rsidDel="00000000" w:rsidR="00000000" w:rsidRPr="00000000">
        <w:rPr>
          <w:rtl w:val="0"/>
        </w:rPr>
        <w:t xml:space="preserve">BORRA POR LOS DOS LADOS LOS ESPACIOS</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561975</wp:posOffset>
            </wp:positionV>
            <wp:extent cx="3055599" cy="2816613"/>
            <wp:effectExtent b="0" l="0" r="0" t="0"/>
            <wp:wrapSquare wrapText="bothSides" distB="114300" distT="114300" distL="114300" distR="114300"/>
            <wp:docPr id="2118696419" name="image120.png"/>
            <a:graphic>
              <a:graphicData uri="http://schemas.openxmlformats.org/drawingml/2006/picture">
                <pic:pic>
                  <pic:nvPicPr>
                    <pic:cNvPr id="0" name="image120.png"/>
                    <pic:cNvPicPr preferRelativeResize="0"/>
                  </pic:nvPicPr>
                  <pic:blipFill>
                    <a:blip r:embed="rId53"/>
                    <a:srcRect b="0" l="0" r="0" t="0"/>
                    <a:stretch>
                      <a:fillRect/>
                    </a:stretch>
                  </pic:blipFill>
                  <pic:spPr>
                    <a:xfrm>
                      <a:off x="0" y="0"/>
                      <a:ext cx="3055599" cy="28166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428625</wp:posOffset>
            </wp:positionV>
            <wp:extent cx="2686050" cy="2952750"/>
            <wp:effectExtent b="0" l="0" r="0" t="0"/>
            <wp:wrapSquare wrapText="bothSides" distB="114300" distT="114300" distL="114300" distR="114300"/>
            <wp:docPr id="2118696436"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2686050" cy="2952750"/>
                    </a:xfrm>
                    <a:prstGeom prst="rect"/>
                    <a:ln/>
                  </pic:spPr>
                </pic:pic>
              </a:graphicData>
            </a:graphic>
          </wp:anchor>
        </w:drawing>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4"/>
        <w:rPr/>
      </w:pPr>
      <w:bookmarkStart w:colFirst="0" w:colLast="0" w:name="_heading=h.5acg6dx927mh" w:id="49"/>
      <w:bookmarkEnd w:id="49"/>
      <w:r w:rsidDel="00000000" w:rsidR="00000000" w:rsidRPr="00000000">
        <w:rPr>
          <w:rtl w:val="0"/>
        </w:rPr>
      </w:r>
    </w:p>
    <w:p w:rsidR="00000000" w:rsidDel="00000000" w:rsidP="00000000" w:rsidRDefault="00000000" w:rsidRPr="00000000" w14:paraId="0000017F">
      <w:pPr>
        <w:pStyle w:val="Heading4"/>
        <w:rPr/>
      </w:pPr>
      <w:bookmarkStart w:colFirst="0" w:colLast="0" w:name="_heading=h.mwr3ks9xjmvf" w:id="50"/>
      <w:bookmarkEnd w:id="50"/>
      <w:r w:rsidDel="00000000" w:rsidR="00000000" w:rsidRPr="00000000">
        <w:rPr>
          <w:rtl w:val="0"/>
        </w:rPr>
      </w:r>
    </w:p>
    <w:p w:rsidR="00000000" w:rsidDel="00000000" w:rsidP="00000000" w:rsidRDefault="00000000" w:rsidRPr="00000000" w14:paraId="00000180">
      <w:pPr>
        <w:pStyle w:val="Heading4"/>
        <w:rPr/>
      </w:pPr>
      <w:bookmarkStart w:colFirst="0" w:colLast="0" w:name="_heading=h.f6xchmon4vv" w:id="51"/>
      <w:bookmarkEnd w:id="51"/>
      <w:r w:rsidDel="00000000" w:rsidR="00000000" w:rsidRPr="00000000">
        <w:rPr>
          <w:rtl w:val="0"/>
        </w:rPr>
      </w:r>
    </w:p>
    <w:p w:rsidR="00000000" w:rsidDel="00000000" w:rsidP="00000000" w:rsidRDefault="00000000" w:rsidRPr="00000000" w14:paraId="00000181">
      <w:pPr>
        <w:pStyle w:val="Heading4"/>
        <w:rPr/>
      </w:pPr>
      <w:bookmarkStart w:colFirst="0" w:colLast="0" w:name="_heading=h.tpvwsmfsw0oo" w:id="52"/>
      <w:bookmarkEnd w:id="52"/>
      <w:r w:rsidDel="00000000" w:rsidR="00000000" w:rsidRPr="00000000">
        <w:rPr>
          <w:rtl w:val="0"/>
        </w:rPr>
      </w:r>
    </w:p>
    <w:p w:rsidR="00000000" w:rsidDel="00000000" w:rsidP="00000000" w:rsidRDefault="00000000" w:rsidRPr="00000000" w14:paraId="00000182">
      <w:pPr>
        <w:pStyle w:val="Heading4"/>
        <w:rPr/>
      </w:pPr>
      <w:bookmarkStart w:colFirst="0" w:colLast="0" w:name="_heading=h.rh4fkhsca0kf" w:id="53"/>
      <w:bookmarkEnd w:id="53"/>
      <w:r w:rsidDel="00000000" w:rsidR="00000000" w:rsidRPr="00000000">
        <w:rPr>
          <w:rtl w:val="0"/>
        </w:rPr>
      </w:r>
    </w:p>
    <w:p w:rsidR="00000000" w:rsidDel="00000000" w:rsidP="00000000" w:rsidRDefault="00000000" w:rsidRPr="00000000" w14:paraId="00000183">
      <w:pPr>
        <w:pStyle w:val="Heading4"/>
        <w:rPr/>
      </w:pPr>
      <w:bookmarkStart w:colFirst="0" w:colLast="0" w:name="_heading=h.p0yo0eafd33b" w:id="54"/>
      <w:bookmarkEnd w:id="54"/>
      <w:r w:rsidDel="00000000" w:rsidR="00000000" w:rsidRPr="00000000">
        <w:rPr>
          <w:rtl w:val="0"/>
        </w:rPr>
      </w:r>
    </w:p>
    <w:p w:rsidR="00000000" w:rsidDel="00000000" w:rsidP="00000000" w:rsidRDefault="00000000" w:rsidRPr="00000000" w14:paraId="00000184">
      <w:pPr>
        <w:pStyle w:val="Heading4"/>
        <w:rPr/>
      </w:pPr>
      <w:bookmarkStart w:colFirst="0" w:colLast="0" w:name="_heading=h.fng9j3x0du2r" w:id="55"/>
      <w:bookmarkEnd w:id="55"/>
      <w:r w:rsidDel="00000000" w:rsidR="00000000" w:rsidRPr="00000000">
        <w:rPr>
          <w:rtl w:val="0"/>
        </w:rPr>
      </w:r>
    </w:p>
    <w:p w:rsidR="00000000" w:rsidDel="00000000" w:rsidP="00000000" w:rsidRDefault="00000000" w:rsidRPr="00000000" w14:paraId="00000185">
      <w:pPr>
        <w:pStyle w:val="Heading4"/>
        <w:rPr/>
      </w:pPr>
      <w:bookmarkStart w:colFirst="0" w:colLast="0" w:name="_heading=h.uajiltyo5s39" w:id="56"/>
      <w:bookmarkEnd w:id="56"/>
      <w:r w:rsidDel="00000000" w:rsidR="00000000" w:rsidRPr="00000000">
        <w:rPr>
          <w:rtl w:val="0"/>
        </w:rPr>
        <w:t xml:space="preserve">LENGTH()</w:t>
      </w:r>
    </w:p>
    <w:p w:rsidR="00000000" w:rsidDel="00000000" w:rsidP="00000000" w:rsidRDefault="00000000" w:rsidRPr="00000000" w14:paraId="00000186">
      <w:pPr>
        <w:rPr/>
      </w:pPr>
      <w:r w:rsidDel="00000000" w:rsidR="00000000" w:rsidRPr="00000000">
        <w:rPr>
          <w:rtl w:val="0"/>
        </w:rPr>
        <w:t xml:space="preserve">CUENTA TODAS LAS LETRAS</w:t>
      </w:r>
    </w:p>
    <w:p w:rsidR="00000000" w:rsidDel="00000000" w:rsidP="00000000" w:rsidRDefault="00000000" w:rsidRPr="00000000" w14:paraId="00000187">
      <w:pPr>
        <w:rPr/>
      </w:pPr>
      <w:r w:rsidDel="00000000" w:rsidR="00000000" w:rsidRPr="00000000">
        <w:rPr/>
        <w:drawing>
          <wp:inline distB="114300" distT="114300" distL="114300" distR="114300">
            <wp:extent cx="2276475" cy="3305175"/>
            <wp:effectExtent b="0" l="0" r="0" t="0"/>
            <wp:docPr id="2118696581" name="image282.png"/>
            <a:graphic>
              <a:graphicData uri="http://schemas.openxmlformats.org/drawingml/2006/picture">
                <pic:pic>
                  <pic:nvPicPr>
                    <pic:cNvPr id="0" name="image282.png"/>
                    <pic:cNvPicPr preferRelativeResize="0"/>
                  </pic:nvPicPr>
                  <pic:blipFill>
                    <a:blip r:embed="rId55"/>
                    <a:srcRect b="0" l="0" r="0" t="0"/>
                    <a:stretch>
                      <a:fillRect/>
                    </a:stretch>
                  </pic:blipFill>
                  <pic:spPr>
                    <a:xfrm>
                      <a:off x="0" y="0"/>
                      <a:ext cx="22764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4"/>
        <w:rPr/>
      </w:pPr>
      <w:bookmarkStart w:colFirst="0" w:colLast="0" w:name="_heading=h.w559f5qfzxy1" w:id="57"/>
      <w:bookmarkEnd w:id="57"/>
      <w:r w:rsidDel="00000000" w:rsidR="00000000" w:rsidRPr="00000000">
        <w:rPr>
          <w:rtl w:val="0"/>
        </w:rPr>
      </w:r>
    </w:p>
    <w:p w:rsidR="00000000" w:rsidDel="00000000" w:rsidP="00000000" w:rsidRDefault="00000000" w:rsidRPr="00000000" w14:paraId="00000189">
      <w:pPr>
        <w:pStyle w:val="Heading4"/>
        <w:rPr/>
      </w:pPr>
      <w:bookmarkStart w:colFirst="0" w:colLast="0" w:name="_heading=h.p8fu59fukbio" w:id="58"/>
      <w:bookmarkEnd w:id="58"/>
      <w:r w:rsidDel="00000000" w:rsidR="00000000" w:rsidRPr="00000000">
        <w:rPr>
          <w:rtl w:val="0"/>
        </w:rPr>
      </w:r>
    </w:p>
    <w:p w:rsidR="00000000" w:rsidDel="00000000" w:rsidP="00000000" w:rsidRDefault="00000000" w:rsidRPr="00000000" w14:paraId="0000018A">
      <w:pPr>
        <w:pStyle w:val="Heading4"/>
        <w:rPr/>
      </w:pPr>
      <w:bookmarkStart w:colFirst="0" w:colLast="0" w:name="_heading=h.uzr4btt35ied" w:id="59"/>
      <w:bookmarkEnd w:id="59"/>
      <w:r w:rsidDel="00000000" w:rsidR="00000000" w:rsidRPr="00000000">
        <w:rPr>
          <w:rtl w:val="0"/>
        </w:rPr>
      </w:r>
    </w:p>
    <w:p w:rsidR="00000000" w:rsidDel="00000000" w:rsidP="00000000" w:rsidRDefault="00000000" w:rsidRPr="00000000" w14:paraId="0000018B">
      <w:pPr>
        <w:pStyle w:val="Heading4"/>
        <w:rPr/>
      </w:pPr>
      <w:bookmarkStart w:colFirst="0" w:colLast="0" w:name="_heading=h.vvl3li3g7006" w:id="60"/>
      <w:bookmarkEnd w:id="60"/>
      <w:r w:rsidDel="00000000" w:rsidR="00000000" w:rsidRPr="00000000">
        <w:rPr>
          <w:rtl w:val="0"/>
        </w:rPr>
        <w:t xml:space="preserve">LPAD()</w:t>
      </w:r>
    </w:p>
    <w:p w:rsidR="00000000" w:rsidDel="00000000" w:rsidP="00000000" w:rsidRDefault="00000000" w:rsidRPr="00000000" w14:paraId="0000018C">
      <w:pPr>
        <w:rPr/>
      </w:pPr>
      <w:r w:rsidDel="00000000" w:rsidR="00000000" w:rsidRPr="00000000">
        <w:rPr>
          <w:rtl w:val="0"/>
        </w:rPr>
        <w:t xml:space="preserve">LO QUE HACE ESTA FUNCIÓN RELLENA DEL LADO IZQUIERDO</w:t>
      </w:r>
    </w:p>
    <w:p w:rsidR="00000000" w:rsidDel="00000000" w:rsidP="00000000" w:rsidRDefault="00000000" w:rsidRPr="00000000" w14:paraId="0000018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43225" cy="3429000"/>
            <wp:effectExtent b="0" l="0" r="0" t="0"/>
            <wp:wrapSquare wrapText="bothSides" distB="114300" distT="114300" distL="114300" distR="114300"/>
            <wp:docPr id="2118696383" name="image86.png"/>
            <a:graphic>
              <a:graphicData uri="http://schemas.openxmlformats.org/drawingml/2006/picture">
                <pic:pic>
                  <pic:nvPicPr>
                    <pic:cNvPr id="0" name="image86.png"/>
                    <pic:cNvPicPr preferRelativeResize="0"/>
                  </pic:nvPicPr>
                  <pic:blipFill>
                    <a:blip r:embed="rId56"/>
                    <a:srcRect b="0" l="0" r="0" t="0"/>
                    <a:stretch>
                      <a:fillRect/>
                    </a:stretch>
                  </pic:blipFill>
                  <pic:spPr>
                    <a:xfrm>
                      <a:off x="0" y="0"/>
                      <a:ext cx="2943225" cy="3429000"/>
                    </a:xfrm>
                    <a:prstGeom prst="rect"/>
                    <a:ln/>
                  </pic:spPr>
                </pic:pic>
              </a:graphicData>
            </a:graphic>
          </wp:anchor>
        </w:drawing>
      </w:r>
    </w:p>
    <w:p w:rsidR="00000000" w:rsidDel="00000000" w:rsidP="00000000" w:rsidRDefault="00000000" w:rsidRPr="00000000" w14:paraId="0000018E">
      <w:pPr>
        <w:pStyle w:val="Heading4"/>
        <w:rPr/>
      </w:pPr>
      <w:bookmarkStart w:colFirst="0" w:colLast="0" w:name="_heading=h.x0vfj3vdjbmf" w:id="61"/>
      <w:bookmarkEnd w:id="61"/>
      <w:r w:rsidDel="00000000" w:rsidR="00000000" w:rsidRPr="00000000">
        <w:rPr>
          <w:rtl w:val="0"/>
        </w:rPr>
      </w:r>
    </w:p>
    <w:p w:rsidR="00000000" w:rsidDel="00000000" w:rsidP="00000000" w:rsidRDefault="00000000" w:rsidRPr="00000000" w14:paraId="0000018F">
      <w:pPr>
        <w:pStyle w:val="Heading4"/>
        <w:rPr/>
      </w:pPr>
      <w:bookmarkStart w:colFirst="0" w:colLast="0" w:name="_heading=h.oo3v2kow5urx" w:id="62"/>
      <w:bookmarkEnd w:id="62"/>
      <w:r w:rsidDel="00000000" w:rsidR="00000000" w:rsidRPr="00000000">
        <w:rPr>
          <w:rtl w:val="0"/>
        </w:rPr>
      </w:r>
    </w:p>
    <w:p w:rsidR="00000000" w:rsidDel="00000000" w:rsidP="00000000" w:rsidRDefault="00000000" w:rsidRPr="00000000" w14:paraId="00000190">
      <w:pPr>
        <w:pStyle w:val="Heading4"/>
        <w:rPr/>
      </w:pPr>
      <w:bookmarkStart w:colFirst="0" w:colLast="0" w:name="_heading=h.46c6ularvlkd" w:id="63"/>
      <w:bookmarkEnd w:id="63"/>
      <w:r w:rsidDel="00000000" w:rsidR="00000000" w:rsidRPr="00000000">
        <w:rPr>
          <w:rtl w:val="0"/>
        </w:rPr>
      </w:r>
    </w:p>
    <w:p w:rsidR="00000000" w:rsidDel="00000000" w:rsidP="00000000" w:rsidRDefault="00000000" w:rsidRPr="00000000" w14:paraId="00000191">
      <w:pPr>
        <w:pStyle w:val="Heading4"/>
        <w:rPr/>
      </w:pPr>
      <w:bookmarkStart w:colFirst="0" w:colLast="0" w:name="_heading=h.yjgf8lw8c8r" w:id="64"/>
      <w:bookmarkEnd w:id="64"/>
      <w:r w:rsidDel="00000000" w:rsidR="00000000" w:rsidRPr="00000000">
        <w:rPr>
          <w:rtl w:val="0"/>
        </w:rPr>
      </w:r>
    </w:p>
    <w:p w:rsidR="00000000" w:rsidDel="00000000" w:rsidP="00000000" w:rsidRDefault="00000000" w:rsidRPr="00000000" w14:paraId="00000192">
      <w:pPr>
        <w:pStyle w:val="Heading4"/>
        <w:rPr/>
      </w:pPr>
      <w:bookmarkStart w:colFirst="0" w:colLast="0" w:name="_heading=h.9zvcyqju41px" w:id="65"/>
      <w:bookmarkEnd w:id="65"/>
      <w:r w:rsidDel="00000000" w:rsidR="00000000" w:rsidRPr="00000000">
        <w:rPr>
          <w:rtl w:val="0"/>
        </w:rPr>
      </w:r>
    </w:p>
    <w:p w:rsidR="00000000" w:rsidDel="00000000" w:rsidP="00000000" w:rsidRDefault="00000000" w:rsidRPr="00000000" w14:paraId="00000193">
      <w:pPr>
        <w:pStyle w:val="Heading4"/>
        <w:rPr/>
      </w:pPr>
      <w:bookmarkStart w:colFirst="0" w:colLast="0" w:name="_heading=h.izb3svinuo1i" w:id="66"/>
      <w:bookmarkEnd w:id="66"/>
      <w:r w:rsidDel="00000000" w:rsidR="00000000" w:rsidRPr="00000000">
        <w:rPr>
          <w:rtl w:val="0"/>
        </w:rPr>
      </w:r>
    </w:p>
    <w:p w:rsidR="00000000" w:rsidDel="00000000" w:rsidP="00000000" w:rsidRDefault="00000000" w:rsidRPr="00000000" w14:paraId="00000194">
      <w:pPr>
        <w:pStyle w:val="Heading4"/>
        <w:rPr/>
      </w:pPr>
      <w:bookmarkStart w:colFirst="0" w:colLast="0" w:name="_heading=h.tgwrcbp0ac28" w:id="67"/>
      <w:bookmarkEnd w:id="67"/>
      <w:r w:rsidDel="00000000" w:rsidR="00000000" w:rsidRPr="00000000">
        <w:rPr>
          <w:rtl w:val="0"/>
        </w:rPr>
      </w:r>
    </w:p>
    <w:p w:rsidR="00000000" w:rsidDel="00000000" w:rsidP="00000000" w:rsidRDefault="00000000" w:rsidRPr="00000000" w14:paraId="00000195">
      <w:pPr>
        <w:pStyle w:val="Heading4"/>
        <w:rPr/>
      </w:pPr>
      <w:bookmarkStart w:colFirst="0" w:colLast="0" w:name="_heading=h.w5keuud9n7sq" w:id="68"/>
      <w:bookmarkEnd w:id="68"/>
      <w:r w:rsidDel="00000000" w:rsidR="00000000" w:rsidRPr="00000000">
        <w:rPr>
          <w:rtl w:val="0"/>
        </w:rPr>
      </w:r>
    </w:p>
    <w:p w:rsidR="00000000" w:rsidDel="00000000" w:rsidP="00000000" w:rsidRDefault="00000000" w:rsidRPr="00000000" w14:paraId="00000196">
      <w:pPr>
        <w:pStyle w:val="Heading4"/>
        <w:rPr/>
      </w:pPr>
      <w:bookmarkStart w:colFirst="0" w:colLast="0" w:name="_heading=h.683tr5h4bvb9" w:id="69"/>
      <w:bookmarkEnd w:id="69"/>
      <w:r w:rsidDel="00000000" w:rsidR="00000000" w:rsidRPr="00000000">
        <w:rPr>
          <w:rtl w:val="0"/>
        </w:rPr>
        <w:t xml:space="preserve">RPAD()</w:t>
      </w:r>
    </w:p>
    <w:p w:rsidR="00000000" w:rsidDel="00000000" w:rsidP="00000000" w:rsidRDefault="00000000" w:rsidRPr="00000000" w14:paraId="00000197">
      <w:pPr>
        <w:rPr/>
      </w:pPr>
      <w:r w:rsidDel="00000000" w:rsidR="00000000" w:rsidRPr="00000000">
        <w:rPr>
          <w:rtl w:val="0"/>
        </w:rPr>
        <w:t xml:space="preserve">RELLENA DE LADO DERECHO</w:t>
      </w:r>
    </w:p>
    <w:p w:rsidR="00000000" w:rsidDel="00000000" w:rsidP="00000000" w:rsidRDefault="00000000" w:rsidRPr="00000000" w14:paraId="00000198">
      <w:pPr>
        <w:rPr/>
      </w:pPr>
      <w:r w:rsidDel="00000000" w:rsidR="00000000" w:rsidRPr="00000000">
        <w:rPr/>
        <w:drawing>
          <wp:inline distB="114300" distT="114300" distL="114300" distR="114300">
            <wp:extent cx="3190875" cy="3133725"/>
            <wp:effectExtent b="0" l="0" r="0" t="0"/>
            <wp:docPr id="2118696577" name="image277.png"/>
            <a:graphic>
              <a:graphicData uri="http://schemas.openxmlformats.org/drawingml/2006/picture">
                <pic:pic>
                  <pic:nvPicPr>
                    <pic:cNvPr id="0" name="image277.png"/>
                    <pic:cNvPicPr preferRelativeResize="0"/>
                  </pic:nvPicPr>
                  <pic:blipFill>
                    <a:blip r:embed="rId57"/>
                    <a:srcRect b="0" l="0" r="0" t="0"/>
                    <a:stretch>
                      <a:fillRect/>
                    </a:stretch>
                  </pic:blipFill>
                  <pic:spPr>
                    <a:xfrm>
                      <a:off x="0" y="0"/>
                      <a:ext cx="31908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4"/>
        <w:rPr/>
      </w:pPr>
      <w:bookmarkStart w:colFirst="0" w:colLast="0" w:name="_heading=h.9hrkkkvv1fia" w:id="70"/>
      <w:bookmarkEnd w:id="70"/>
      <w:r w:rsidDel="00000000" w:rsidR="00000000" w:rsidRPr="00000000">
        <w:rPr>
          <w:rtl w:val="0"/>
        </w:rPr>
      </w:r>
    </w:p>
    <w:p w:rsidR="00000000" w:rsidDel="00000000" w:rsidP="00000000" w:rsidRDefault="00000000" w:rsidRPr="00000000" w14:paraId="0000019A">
      <w:pPr>
        <w:pStyle w:val="Heading4"/>
        <w:rPr/>
      </w:pPr>
      <w:bookmarkStart w:colFirst="0" w:colLast="0" w:name="_heading=h.9l3j9x4oyufp" w:id="71"/>
      <w:bookmarkEnd w:id="71"/>
      <w:r w:rsidDel="00000000" w:rsidR="00000000" w:rsidRPr="00000000">
        <w:rPr>
          <w:rtl w:val="0"/>
        </w:rPr>
      </w:r>
    </w:p>
    <w:p w:rsidR="00000000" w:rsidDel="00000000" w:rsidP="00000000" w:rsidRDefault="00000000" w:rsidRPr="00000000" w14:paraId="0000019B">
      <w:pPr>
        <w:pStyle w:val="Heading4"/>
        <w:rPr/>
      </w:pPr>
      <w:bookmarkStart w:colFirst="0" w:colLast="0" w:name="_heading=h.a0l02lqfdo0i" w:id="72"/>
      <w:bookmarkEnd w:id="72"/>
      <w:r w:rsidDel="00000000" w:rsidR="00000000" w:rsidRPr="00000000">
        <w:rPr>
          <w:rtl w:val="0"/>
        </w:rPr>
      </w:r>
    </w:p>
    <w:p w:rsidR="00000000" w:rsidDel="00000000" w:rsidP="00000000" w:rsidRDefault="00000000" w:rsidRPr="00000000" w14:paraId="0000019C">
      <w:pPr>
        <w:pStyle w:val="Heading4"/>
        <w:rPr/>
      </w:pPr>
      <w:bookmarkStart w:colFirst="0" w:colLast="0" w:name="_heading=h.omqh5i4tokur" w:id="73"/>
      <w:bookmarkEnd w:id="73"/>
      <w:r w:rsidDel="00000000" w:rsidR="00000000" w:rsidRPr="00000000">
        <w:rPr>
          <w:rtl w:val="0"/>
        </w:rPr>
        <w:t xml:space="preserve">RTRIM()</w:t>
      </w:r>
    </w:p>
    <w:p w:rsidR="00000000" w:rsidDel="00000000" w:rsidP="00000000" w:rsidRDefault="00000000" w:rsidRPr="00000000" w14:paraId="0000019D">
      <w:pPr>
        <w:rPr/>
      </w:pPr>
      <w:r w:rsidDel="00000000" w:rsidR="00000000" w:rsidRPr="00000000">
        <w:rPr>
          <w:rtl w:val="0"/>
        </w:rPr>
        <w:t xml:space="preserve">ES UNA MANERA PARA QUE DESAPAREZCAN LOS ESPACIOS EN EL LADO DERECHA</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4"/>
        <w:rPr/>
      </w:pPr>
      <w:bookmarkStart w:colFirst="0" w:colLast="0" w:name="_heading=h.kad0vpihrqns" w:id="74"/>
      <w:bookmarkEnd w:id="74"/>
      <w:r w:rsidDel="00000000" w:rsidR="00000000" w:rsidRPr="00000000">
        <w:rPr>
          <w:rtl w:val="0"/>
        </w:rPr>
      </w:r>
    </w:p>
    <w:p w:rsidR="00000000" w:rsidDel="00000000" w:rsidP="00000000" w:rsidRDefault="00000000" w:rsidRPr="00000000" w14:paraId="000001A1">
      <w:pPr>
        <w:pStyle w:val="Heading4"/>
        <w:rPr/>
      </w:pPr>
      <w:bookmarkStart w:colFirst="0" w:colLast="0" w:name="_heading=h.b4r1pvppu25t" w:id="75"/>
      <w:bookmarkEnd w:id="75"/>
      <w:r w:rsidDel="00000000" w:rsidR="00000000" w:rsidRPr="00000000">
        <w:rPr>
          <w:rtl w:val="0"/>
        </w:rPr>
        <w:t xml:space="preserve">LTRIMP()</w:t>
      </w:r>
    </w:p>
    <w:p w:rsidR="00000000" w:rsidDel="00000000" w:rsidP="00000000" w:rsidRDefault="00000000" w:rsidRPr="00000000" w14:paraId="000001A2">
      <w:pPr>
        <w:rPr/>
      </w:pPr>
      <w:r w:rsidDel="00000000" w:rsidR="00000000" w:rsidRPr="00000000">
        <w:rPr>
          <w:rtl w:val="0"/>
        </w:rPr>
        <w:t xml:space="preserve">EL LTRIMP() DESAPARECE LOS ESPACIOS DEL LADO IZQUIERDO </w:t>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133350</wp:posOffset>
            </wp:positionV>
            <wp:extent cx="2972753" cy="2952750"/>
            <wp:effectExtent b="0" l="0" r="0" t="0"/>
            <wp:wrapSquare wrapText="bothSides" distB="114300" distT="114300" distL="114300" distR="114300"/>
            <wp:docPr id="2118696415" name="image117.png"/>
            <a:graphic>
              <a:graphicData uri="http://schemas.openxmlformats.org/drawingml/2006/picture">
                <pic:pic>
                  <pic:nvPicPr>
                    <pic:cNvPr id="0" name="image117.png"/>
                    <pic:cNvPicPr preferRelativeResize="0"/>
                  </pic:nvPicPr>
                  <pic:blipFill>
                    <a:blip r:embed="rId58"/>
                    <a:srcRect b="0" l="0" r="0" t="0"/>
                    <a:stretch>
                      <a:fillRect/>
                    </a:stretch>
                  </pic:blipFill>
                  <pic:spPr>
                    <a:xfrm>
                      <a:off x="0" y="0"/>
                      <a:ext cx="2972753" cy="2952750"/>
                    </a:xfrm>
                    <a:prstGeom prst="rect"/>
                    <a:ln/>
                  </pic:spPr>
                </pic:pic>
              </a:graphicData>
            </a:graphic>
          </wp:anchor>
        </w:drawing>
      </w:r>
    </w:p>
    <w:p w:rsidR="00000000" w:rsidDel="00000000" w:rsidP="00000000" w:rsidRDefault="00000000" w:rsidRPr="00000000" w14:paraId="000001A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200025</wp:posOffset>
            </wp:positionV>
            <wp:extent cx="2686050" cy="2952750"/>
            <wp:effectExtent b="0" l="0" r="0" t="0"/>
            <wp:wrapSquare wrapText="bothSides" distB="114300" distT="114300" distL="114300" distR="114300"/>
            <wp:docPr id="2118696327"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2686050" cy="2952750"/>
                    </a:xfrm>
                    <a:prstGeom prst="rect"/>
                    <a:ln/>
                  </pic:spPr>
                </pic:pic>
              </a:graphicData>
            </a:graphic>
          </wp:anchor>
        </w:drawing>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4"/>
        <w:rPr/>
      </w:pPr>
      <w:bookmarkStart w:colFirst="0" w:colLast="0" w:name="_heading=h.ipg2ui5c48e1" w:id="76"/>
      <w:bookmarkEnd w:id="76"/>
      <w:r w:rsidDel="00000000" w:rsidR="00000000" w:rsidRPr="00000000">
        <w:rPr>
          <w:rtl w:val="0"/>
        </w:rPr>
      </w:r>
    </w:p>
    <w:p w:rsidR="00000000" w:rsidDel="00000000" w:rsidP="00000000" w:rsidRDefault="00000000" w:rsidRPr="00000000" w14:paraId="000001AB">
      <w:pPr>
        <w:pStyle w:val="Heading4"/>
        <w:rPr/>
      </w:pPr>
      <w:bookmarkStart w:colFirst="0" w:colLast="0" w:name="_heading=h.9fd4cxix9ao6" w:id="77"/>
      <w:bookmarkEnd w:id="77"/>
      <w:r w:rsidDel="00000000" w:rsidR="00000000" w:rsidRPr="00000000">
        <w:rPr>
          <w:rtl w:val="0"/>
        </w:rPr>
      </w:r>
    </w:p>
    <w:p w:rsidR="00000000" w:rsidDel="00000000" w:rsidP="00000000" w:rsidRDefault="00000000" w:rsidRPr="00000000" w14:paraId="000001AC">
      <w:pPr>
        <w:pStyle w:val="Heading4"/>
        <w:rPr/>
      </w:pPr>
      <w:bookmarkStart w:colFirst="0" w:colLast="0" w:name="_heading=h.tei65mc0w5ti" w:id="78"/>
      <w:bookmarkEnd w:id="78"/>
      <w:r w:rsidDel="00000000" w:rsidR="00000000" w:rsidRPr="00000000">
        <w:rPr>
          <w:rtl w:val="0"/>
        </w:rPr>
      </w:r>
    </w:p>
    <w:p w:rsidR="00000000" w:rsidDel="00000000" w:rsidP="00000000" w:rsidRDefault="00000000" w:rsidRPr="00000000" w14:paraId="000001AD">
      <w:pPr>
        <w:pStyle w:val="Heading4"/>
        <w:rPr/>
      </w:pPr>
      <w:bookmarkStart w:colFirst="0" w:colLast="0" w:name="_heading=h.cvsbcbuos497" w:id="79"/>
      <w:bookmarkEnd w:id="79"/>
      <w:r w:rsidDel="00000000" w:rsidR="00000000" w:rsidRPr="00000000">
        <w:rPr>
          <w:rtl w:val="0"/>
        </w:rPr>
      </w:r>
    </w:p>
    <w:p w:rsidR="00000000" w:rsidDel="00000000" w:rsidP="00000000" w:rsidRDefault="00000000" w:rsidRPr="00000000" w14:paraId="000001AE">
      <w:pPr>
        <w:pStyle w:val="Heading4"/>
        <w:rPr/>
      </w:pPr>
      <w:bookmarkStart w:colFirst="0" w:colLast="0" w:name="_heading=h.n7opzoanpe8t" w:id="80"/>
      <w:bookmarkEnd w:id="80"/>
      <w:r w:rsidDel="00000000" w:rsidR="00000000" w:rsidRPr="00000000">
        <w:rPr>
          <w:rtl w:val="0"/>
        </w:rPr>
      </w:r>
    </w:p>
    <w:p w:rsidR="00000000" w:rsidDel="00000000" w:rsidP="00000000" w:rsidRDefault="00000000" w:rsidRPr="00000000" w14:paraId="000001AF">
      <w:pPr>
        <w:pStyle w:val="Heading4"/>
        <w:rPr/>
      </w:pPr>
      <w:bookmarkStart w:colFirst="0" w:colLast="0" w:name="_heading=h.7ic967suss5t" w:id="81"/>
      <w:bookmarkEnd w:id="81"/>
      <w:r w:rsidDel="00000000" w:rsidR="00000000" w:rsidRPr="00000000">
        <w:rPr>
          <w:rtl w:val="0"/>
        </w:rPr>
      </w:r>
    </w:p>
    <w:p w:rsidR="00000000" w:rsidDel="00000000" w:rsidP="00000000" w:rsidRDefault="00000000" w:rsidRPr="00000000" w14:paraId="000001B0">
      <w:pPr>
        <w:pStyle w:val="Heading4"/>
        <w:rPr/>
      </w:pPr>
      <w:bookmarkStart w:colFirst="0" w:colLast="0" w:name="_heading=h.j7w7upi3f517" w:id="82"/>
      <w:bookmarkEnd w:id="82"/>
      <w:r w:rsidDel="00000000" w:rsidR="00000000" w:rsidRPr="00000000">
        <w:rPr>
          <w:rtl w:val="0"/>
        </w:rPr>
      </w:r>
    </w:p>
    <w:p w:rsidR="00000000" w:rsidDel="00000000" w:rsidP="00000000" w:rsidRDefault="00000000" w:rsidRPr="00000000" w14:paraId="000001B1">
      <w:pPr>
        <w:pStyle w:val="Heading4"/>
        <w:rPr/>
      </w:pPr>
      <w:bookmarkStart w:colFirst="0" w:colLast="0" w:name="_heading=h.bfsr2jgty7hk" w:id="83"/>
      <w:bookmarkEnd w:id="83"/>
      <w:r w:rsidDel="00000000" w:rsidR="00000000" w:rsidRPr="00000000">
        <w:rPr>
          <w:rtl w:val="0"/>
        </w:rPr>
        <w:t xml:space="preserve">CONCAT()</w:t>
      </w:r>
    </w:p>
    <w:p w:rsidR="00000000" w:rsidDel="00000000" w:rsidP="00000000" w:rsidRDefault="00000000" w:rsidRPr="00000000" w14:paraId="000001B2">
      <w:pPr>
        <w:rPr/>
      </w:pPr>
      <w:r w:rsidDel="00000000" w:rsidR="00000000" w:rsidRPr="00000000">
        <w:rPr>
          <w:rtl w:val="0"/>
        </w:rPr>
        <w:t xml:space="preserve">ES UNA MANERA DE JUNTAR PERO ES MEJOR || </w:t>
      </w:r>
    </w:p>
    <w:p w:rsidR="00000000" w:rsidDel="00000000" w:rsidP="00000000" w:rsidRDefault="00000000" w:rsidRPr="00000000" w14:paraId="000001B3">
      <w:pPr>
        <w:rPr/>
      </w:pPr>
      <w:r w:rsidDel="00000000" w:rsidR="00000000" w:rsidRPr="00000000">
        <w:rPr/>
        <w:drawing>
          <wp:inline distB="114300" distT="114300" distL="114300" distR="114300">
            <wp:extent cx="3228975" cy="3067050"/>
            <wp:effectExtent b="0" l="0" r="0" t="0"/>
            <wp:docPr id="2118696576" name="image278.png"/>
            <a:graphic>
              <a:graphicData uri="http://schemas.openxmlformats.org/drawingml/2006/picture">
                <pic:pic>
                  <pic:nvPicPr>
                    <pic:cNvPr id="0" name="image278.png"/>
                    <pic:cNvPicPr preferRelativeResize="0"/>
                  </pic:nvPicPr>
                  <pic:blipFill>
                    <a:blip r:embed="rId59"/>
                    <a:srcRect b="0" l="0" r="0" t="0"/>
                    <a:stretch>
                      <a:fillRect/>
                    </a:stretch>
                  </pic:blipFill>
                  <pic:spPr>
                    <a:xfrm>
                      <a:off x="0" y="0"/>
                      <a:ext cx="32289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4"/>
        <w:rPr/>
      </w:pPr>
      <w:bookmarkStart w:colFirst="0" w:colLast="0" w:name="_heading=h.tgxyeyljwap9" w:id="84"/>
      <w:bookmarkEnd w:id="84"/>
      <w:r w:rsidDel="00000000" w:rsidR="00000000" w:rsidRPr="00000000">
        <w:rPr>
          <w:rtl w:val="0"/>
        </w:rPr>
      </w:r>
    </w:p>
    <w:p w:rsidR="00000000" w:rsidDel="00000000" w:rsidP="00000000" w:rsidRDefault="00000000" w:rsidRPr="00000000" w14:paraId="000001B5">
      <w:pPr>
        <w:pStyle w:val="Heading4"/>
        <w:rPr/>
      </w:pPr>
      <w:bookmarkStart w:colFirst="0" w:colLast="0" w:name="_heading=h.omr7tatr4ki5" w:id="85"/>
      <w:bookmarkEnd w:id="85"/>
      <w:r w:rsidDel="00000000" w:rsidR="00000000" w:rsidRPr="00000000">
        <w:rPr>
          <w:rtl w:val="0"/>
        </w:rPr>
      </w:r>
    </w:p>
    <w:p w:rsidR="00000000" w:rsidDel="00000000" w:rsidP="00000000" w:rsidRDefault="00000000" w:rsidRPr="00000000" w14:paraId="000001B6">
      <w:pPr>
        <w:pStyle w:val="Heading4"/>
        <w:rPr/>
      </w:pPr>
      <w:bookmarkStart w:colFirst="0" w:colLast="0" w:name="_heading=h.mavl8rvdur5i" w:id="86"/>
      <w:bookmarkEnd w:id="86"/>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4"/>
        <w:rPr/>
      </w:pPr>
      <w:bookmarkStart w:colFirst="0" w:colLast="0" w:name="_heading=h.kyh9f2w7mzos" w:id="87"/>
      <w:bookmarkEnd w:id="87"/>
      <w:r w:rsidDel="00000000" w:rsidR="00000000" w:rsidRPr="00000000">
        <w:rPr>
          <w:rtl w:val="0"/>
        </w:rPr>
      </w:r>
    </w:p>
    <w:p w:rsidR="00000000" w:rsidDel="00000000" w:rsidP="00000000" w:rsidRDefault="00000000" w:rsidRPr="00000000" w14:paraId="000001BB">
      <w:pPr>
        <w:pStyle w:val="Heading4"/>
        <w:rPr/>
      </w:pPr>
      <w:bookmarkStart w:colFirst="0" w:colLast="0" w:name="_heading=h.wdz8diygazfg" w:id="88"/>
      <w:bookmarkEnd w:id="88"/>
      <w:r w:rsidDel="00000000" w:rsidR="00000000" w:rsidRPr="00000000">
        <w:rPr>
          <w:rtl w:val="0"/>
        </w:rPr>
      </w:r>
    </w:p>
    <w:p w:rsidR="00000000" w:rsidDel="00000000" w:rsidP="00000000" w:rsidRDefault="00000000" w:rsidRPr="00000000" w14:paraId="000001BC">
      <w:pPr>
        <w:pStyle w:val="Heading4"/>
        <w:rPr/>
      </w:pPr>
      <w:bookmarkStart w:colFirst="0" w:colLast="0" w:name="_heading=h.bmkjxu13zgti" w:id="89"/>
      <w:bookmarkEnd w:id="89"/>
      <w:r w:rsidDel="00000000" w:rsidR="00000000" w:rsidRPr="00000000">
        <w:rPr>
          <w:rtl w:val="0"/>
        </w:rPr>
      </w:r>
    </w:p>
    <w:p w:rsidR="00000000" w:rsidDel="00000000" w:rsidP="00000000" w:rsidRDefault="00000000" w:rsidRPr="00000000" w14:paraId="000001BD">
      <w:pPr>
        <w:pStyle w:val="Heading4"/>
        <w:rPr/>
      </w:pPr>
      <w:bookmarkStart w:colFirst="0" w:colLast="0" w:name="_heading=h.ggjvn16gilsr" w:id="90"/>
      <w:bookmarkEnd w:id="90"/>
      <w:r w:rsidDel="00000000" w:rsidR="00000000" w:rsidRPr="00000000">
        <w:rPr>
          <w:rtl w:val="0"/>
        </w:rPr>
        <w:t xml:space="preserve">INSTR()</w:t>
      </w:r>
    </w:p>
    <w:p w:rsidR="00000000" w:rsidDel="00000000" w:rsidP="00000000" w:rsidRDefault="00000000" w:rsidRPr="00000000" w14:paraId="000001BE">
      <w:pPr>
        <w:rPr/>
      </w:pPr>
      <w:r w:rsidDel="00000000" w:rsidR="00000000" w:rsidRPr="00000000">
        <w:rPr>
          <w:rtl w:val="0"/>
        </w:rPr>
        <w:t xml:space="preserve">CUENTA EN QUÉ POSICIÓN SE ENCUENTRA LA LETRA QUE ESCOGISTE EJEMPLO ALEXIS SALE 1</w:t>
      </w:r>
    </w:p>
    <w:p w:rsidR="00000000" w:rsidDel="00000000" w:rsidP="00000000" w:rsidRDefault="00000000" w:rsidRPr="00000000" w14:paraId="000001BF">
      <w:pPr>
        <w:rPr/>
      </w:pPr>
      <w:r w:rsidDel="00000000" w:rsidR="00000000" w:rsidRPr="00000000">
        <w:rPr/>
        <w:drawing>
          <wp:inline distB="114300" distT="114300" distL="114300" distR="114300">
            <wp:extent cx="3571875" cy="3324225"/>
            <wp:effectExtent b="0" l="0" r="0" t="0"/>
            <wp:docPr id="2118696475" name="image176.png"/>
            <a:graphic>
              <a:graphicData uri="http://schemas.openxmlformats.org/drawingml/2006/picture">
                <pic:pic>
                  <pic:nvPicPr>
                    <pic:cNvPr id="0" name="image176.png"/>
                    <pic:cNvPicPr preferRelativeResize="0"/>
                  </pic:nvPicPr>
                  <pic:blipFill>
                    <a:blip r:embed="rId60"/>
                    <a:srcRect b="0" l="0" r="0" t="0"/>
                    <a:stretch>
                      <a:fillRect/>
                    </a:stretch>
                  </pic:blipFill>
                  <pic:spPr>
                    <a:xfrm>
                      <a:off x="0" y="0"/>
                      <a:ext cx="35718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4"/>
        <w:rPr/>
      </w:pPr>
      <w:bookmarkStart w:colFirst="0" w:colLast="0" w:name="_heading=h.2hdyvatvm2p0" w:id="91"/>
      <w:bookmarkEnd w:id="91"/>
      <w:r w:rsidDel="00000000" w:rsidR="00000000" w:rsidRPr="00000000">
        <w:rPr>
          <w:rtl w:val="0"/>
        </w:rPr>
      </w:r>
    </w:p>
    <w:p w:rsidR="00000000" w:rsidDel="00000000" w:rsidP="00000000" w:rsidRDefault="00000000" w:rsidRPr="00000000" w14:paraId="000001C1">
      <w:pPr>
        <w:pStyle w:val="Heading4"/>
        <w:rPr/>
      </w:pPr>
      <w:bookmarkStart w:colFirst="0" w:colLast="0" w:name="_heading=h.kvjba9r6478j" w:id="92"/>
      <w:bookmarkEnd w:id="92"/>
      <w:r w:rsidDel="00000000" w:rsidR="00000000" w:rsidRPr="00000000">
        <w:rPr>
          <w:rtl w:val="0"/>
        </w:rPr>
      </w:r>
    </w:p>
    <w:p w:rsidR="00000000" w:rsidDel="00000000" w:rsidP="00000000" w:rsidRDefault="00000000" w:rsidRPr="00000000" w14:paraId="000001C2">
      <w:pPr>
        <w:pStyle w:val="Heading4"/>
        <w:rPr/>
      </w:pPr>
      <w:bookmarkStart w:colFirst="0" w:colLast="0" w:name="_heading=h.e7ywzmaxsh81" w:id="93"/>
      <w:bookmarkEnd w:id="93"/>
      <w:r w:rsidDel="00000000" w:rsidR="00000000" w:rsidRPr="00000000">
        <w:rPr>
          <w:rtl w:val="0"/>
        </w:rPr>
      </w:r>
    </w:p>
    <w:p w:rsidR="00000000" w:rsidDel="00000000" w:rsidP="00000000" w:rsidRDefault="00000000" w:rsidRPr="00000000" w14:paraId="000001C3">
      <w:pPr>
        <w:pStyle w:val="Heading4"/>
        <w:rPr/>
      </w:pPr>
      <w:bookmarkStart w:colFirst="0" w:colLast="0" w:name="_heading=h.qhwuufdupey1" w:id="94"/>
      <w:bookmarkEnd w:id="94"/>
      <w:r w:rsidDel="00000000" w:rsidR="00000000" w:rsidRPr="00000000">
        <w:rPr>
          <w:rtl w:val="0"/>
        </w:rPr>
      </w:r>
    </w:p>
    <w:p w:rsidR="00000000" w:rsidDel="00000000" w:rsidP="00000000" w:rsidRDefault="00000000" w:rsidRPr="00000000" w14:paraId="000001C4">
      <w:pPr>
        <w:pStyle w:val="Heading4"/>
        <w:rPr/>
      </w:pPr>
      <w:bookmarkStart w:colFirst="0" w:colLast="0" w:name="_heading=h.p9iiu2cfp412" w:id="95"/>
      <w:bookmarkEnd w:id="95"/>
      <w:r w:rsidDel="00000000" w:rsidR="00000000" w:rsidRPr="00000000">
        <w:rPr>
          <w:rtl w:val="0"/>
        </w:rPr>
      </w:r>
    </w:p>
    <w:p w:rsidR="00000000" w:rsidDel="00000000" w:rsidP="00000000" w:rsidRDefault="00000000" w:rsidRPr="00000000" w14:paraId="000001C5">
      <w:pPr>
        <w:pStyle w:val="Heading4"/>
        <w:rPr/>
      </w:pPr>
      <w:bookmarkStart w:colFirst="0" w:colLast="0" w:name="_heading=h.789u22fa7jrd" w:id="96"/>
      <w:bookmarkEnd w:id="96"/>
      <w:r w:rsidDel="00000000" w:rsidR="00000000" w:rsidRPr="00000000">
        <w:rPr>
          <w:rtl w:val="0"/>
        </w:rPr>
      </w:r>
    </w:p>
    <w:p w:rsidR="00000000" w:rsidDel="00000000" w:rsidP="00000000" w:rsidRDefault="00000000" w:rsidRPr="00000000" w14:paraId="000001C6">
      <w:pPr>
        <w:pStyle w:val="Heading4"/>
        <w:rPr/>
      </w:pPr>
      <w:bookmarkStart w:colFirst="0" w:colLast="0" w:name="_heading=h.7h8h24xmdpb" w:id="97"/>
      <w:bookmarkEnd w:id="97"/>
      <w:r w:rsidDel="00000000" w:rsidR="00000000" w:rsidRPr="00000000">
        <w:rPr>
          <w:rtl w:val="0"/>
        </w:rPr>
      </w:r>
    </w:p>
    <w:p w:rsidR="00000000" w:rsidDel="00000000" w:rsidP="00000000" w:rsidRDefault="00000000" w:rsidRPr="00000000" w14:paraId="000001C7">
      <w:pPr>
        <w:pStyle w:val="Heading4"/>
        <w:rPr/>
      </w:pPr>
      <w:bookmarkStart w:colFirst="0" w:colLast="0" w:name="_heading=h.oi81sz48ggyn" w:id="98"/>
      <w:bookmarkEnd w:id="98"/>
      <w:r w:rsidDel="00000000" w:rsidR="00000000" w:rsidRPr="00000000">
        <w:rPr>
          <w:rtl w:val="0"/>
        </w:rPr>
      </w:r>
    </w:p>
    <w:p w:rsidR="00000000" w:rsidDel="00000000" w:rsidP="00000000" w:rsidRDefault="00000000" w:rsidRPr="00000000" w14:paraId="000001C8">
      <w:pPr>
        <w:pStyle w:val="Heading4"/>
        <w:rPr/>
      </w:pPr>
      <w:bookmarkStart w:colFirst="0" w:colLast="0" w:name="_heading=h.s4w0mam0hyjc" w:id="99"/>
      <w:bookmarkEnd w:id="99"/>
      <w:r w:rsidDel="00000000" w:rsidR="00000000" w:rsidRPr="00000000">
        <w:rPr>
          <w:rtl w:val="0"/>
        </w:rPr>
        <w:t xml:space="preserve">REPLACE()</w:t>
      </w:r>
    </w:p>
    <w:p w:rsidR="00000000" w:rsidDel="00000000" w:rsidP="00000000" w:rsidRDefault="00000000" w:rsidRPr="00000000" w14:paraId="000001C9">
      <w:pPr>
        <w:rPr/>
      </w:pPr>
      <w:r w:rsidDel="00000000" w:rsidR="00000000" w:rsidRPr="00000000">
        <w:rPr>
          <w:rtl w:val="0"/>
        </w:rPr>
        <w:t xml:space="preserve">REEMPLAZA TODAS LAS LETRAS QUE TENGA ‘A’ POR HOLA</w:t>
      </w:r>
    </w:p>
    <w:p w:rsidR="00000000" w:rsidDel="00000000" w:rsidP="00000000" w:rsidRDefault="00000000" w:rsidRPr="00000000" w14:paraId="000001CA">
      <w:pPr>
        <w:rPr/>
      </w:pPr>
      <w:r w:rsidDel="00000000" w:rsidR="00000000" w:rsidRPr="00000000">
        <w:rPr/>
        <w:drawing>
          <wp:inline distB="114300" distT="114300" distL="114300" distR="114300">
            <wp:extent cx="3248025" cy="3381375"/>
            <wp:effectExtent b="0" l="0" r="0" t="0"/>
            <wp:docPr id="2118696554" name="image255.png"/>
            <a:graphic>
              <a:graphicData uri="http://schemas.openxmlformats.org/drawingml/2006/picture">
                <pic:pic>
                  <pic:nvPicPr>
                    <pic:cNvPr id="0" name="image255.png"/>
                    <pic:cNvPicPr preferRelativeResize="0"/>
                  </pic:nvPicPr>
                  <pic:blipFill>
                    <a:blip r:embed="rId61"/>
                    <a:srcRect b="0" l="0" r="0" t="0"/>
                    <a:stretch>
                      <a:fillRect/>
                    </a:stretch>
                  </pic:blipFill>
                  <pic:spPr>
                    <a:xfrm>
                      <a:off x="0" y="0"/>
                      <a:ext cx="32480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jc w:val="center"/>
        <w:rPr/>
      </w:pPr>
      <w:bookmarkStart w:colFirst="0" w:colLast="0" w:name="_heading=h.1dgkeefc6xve" w:id="100"/>
      <w:bookmarkEnd w:id="100"/>
      <w:r w:rsidDel="00000000" w:rsidR="00000000" w:rsidRPr="00000000">
        <w:rPr>
          <w:rtl w:val="0"/>
        </w:rPr>
        <w:t xml:space="preserve">FUNCIONS NÚMEROS</w:t>
      </w:r>
    </w:p>
    <w:p w:rsidR="00000000" w:rsidDel="00000000" w:rsidP="00000000" w:rsidRDefault="00000000" w:rsidRPr="00000000" w14:paraId="000001CE">
      <w:pPr>
        <w:pStyle w:val="Heading4"/>
        <w:rPr/>
      </w:pPr>
      <w:bookmarkStart w:colFirst="0" w:colLast="0" w:name="_heading=h.sm4yq3wl0n2a" w:id="101"/>
      <w:bookmarkEnd w:id="101"/>
      <w:r w:rsidDel="00000000" w:rsidR="00000000" w:rsidRPr="00000000">
        <w:rPr>
          <w:rtl w:val="0"/>
        </w:rPr>
        <w:t xml:space="preserve">ROUND()</w:t>
      </w:r>
    </w:p>
    <w:p w:rsidR="00000000" w:rsidDel="00000000" w:rsidP="00000000" w:rsidRDefault="00000000" w:rsidRPr="00000000" w14:paraId="000001CF">
      <w:pPr>
        <w:rPr/>
      </w:pPr>
      <w:r w:rsidDel="00000000" w:rsidR="00000000" w:rsidRPr="00000000">
        <w:rPr>
          <w:rtl w:val="0"/>
        </w:rPr>
        <w:t xml:space="preserve">LOS REDONDEA XD</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3886200" cy="2133600"/>
            <wp:effectExtent b="0" l="0" r="0" t="0"/>
            <wp:docPr id="2118696394" name="image96.png"/>
            <a:graphic>
              <a:graphicData uri="http://schemas.openxmlformats.org/drawingml/2006/picture">
                <pic:pic>
                  <pic:nvPicPr>
                    <pic:cNvPr id="0" name="image96.png"/>
                    <pic:cNvPicPr preferRelativeResize="0"/>
                  </pic:nvPicPr>
                  <pic:blipFill>
                    <a:blip r:embed="rId62"/>
                    <a:srcRect b="0" l="0" r="0" t="0"/>
                    <a:stretch>
                      <a:fillRect/>
                    </a:stretch>
                  </pic:blipFill>
                  <pic:spPr>
                    <a:xfrm>
                      <a:off x="0" y="0"/>
                      <a:ext cx="3886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4"/>
        <w:rPr/>
      </w:pPr>
      <w:bookmarkStart w:colFirst="0" w:colLast="0" w:name="_heading=h.q9icy3ttewj" w:id="102"/>
      <w:bookmarkEnd w:id="102"/>
      <w:r w:rsidDel="00000000" w:rsidR="00000000" w:rsidRPr="00000000">
        <w:rPr>
          <w:rtl w:val="0"/>
        </w:rPr>
      </w:r>
    </w:p>
    <w:p w:rsidR="00000000" w:rsidDel="00000000" w:rsidP="00000000" w:rsidRDefault="00000000" w:rsidRPr="00000000" w14:paraId="000001D3">
      <w:pPr>
        <w:pStyle w:val="Heading4"/>
        <w:rPr/>
      </w:pPr>
      <w:bookmarkStart w:colFirst="0" w:colLast="0" w:name="_heading=h.7hvli81mnj7q" w:id="103"/>
      <w:bookmarkEnd w:id="103"/>
      <w:r w:rsidDel="00000000" w:rsidR="00000000" w:rsidRPr="00000000">
        <w:rPr>
          <w:rtl w:val="0"/>
        </w:rPr>
        <w:t xml:space="preserve">TRUNC()</w:t>
      </w:r>
    </w:p>
    <w:p w:rsidR="00000000" w:rsidDel="00000000" w:rsidP="00000000" w:rsidRDefault="00000000" w:rsidRPr="00000000" w14:paraId="000001D4">
      <w:pPr>
        <w:rPr/>
      </w:pPr>
      <w:r w:rsidDel="00000000" w:rsidR="00000000" w:rsidRPr="00000000">
        <w:rPr>
          <w:rtl w:val="0"/>
        </w:rPr>
        <w:t xml:space="preserve">EL -2 ES DE DONDE EMPIEZA EL TRUNC VA A CORTAR LOS DOS PRIMERO</w:t>
      </w:r>
    </w:p>
    <w:p w:rsidR="00000000" w:rsidDel="00000000" w:rsidP="00000000" w:rsidRDefault="00000000" w:rsidRPr="00000000" w14:paraId="000001D5">
      <w:pPr>
        <w:rPr/>
      </w:pPr>
      <w:r w:rsidDel="00000000" w:rsidR="00000000" w:rsidRPr="00000000">
        <w:rPr/>
        <w:drawing>
          <wp:inline distB="114300" distT="114300" distL="114300" distR="114300">
            <wp:extent cx="3800475" cy="1971675"/>
            <wp:effectExtent b="0" l="0" r="0" t="0"/>
            <wp:docPr id="2118696538" name="image238.png"/>
            <a:graphic>
              <a:graphicData uri="http://schemas.openxmlformats.org/drawingml/2006/picture">
                <pic:pic>
                  <pic:nvPicPr>
                    <pic:cNvPr id="0" name="image238.png"/>
                    <pic:cNvPicPr preferRelativeResize="0"/>
                  </pic:nvPicPr>
                  <pic:blipFill>
                    <a:blip r:embed="rId63"/>
                    <a:srcRect b="0" l="0" r="0" t="0"/>
                    <a:stretch>
                      <a:fillRect/>
                    </a:stretch>
                  </pic:blipFill>
                  <pic:spPr>
                    <a:xfrm>
                      <a:off x="0" y="0"/>
                      <a:ext cx="38004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4"/>
        <w:rPr/>
      </w:pPr>
      <w:bookmarkStart w:colFirst="0" w:colLast="0" w:name="_heading=h.mp6dli8fyhuz" w:id="104"/>
      <w:bookmarkEnd w:id="104"/>
      <w:r w:rsidDel="00000000" w:rsidR="00000000" w:rsidRPr="00000000">
        <w:rPr>
          <w:rtl w:val="0"/>
        </w:rPr>
      </w:r>
    </w:p>
    <w:p w:rsidR="00000000" w:rsidDel="00000000" w:rsidP="00000000" w:rsidRDefault="00000000" w:rsidRPr="00000000" w14:paraId="000001D7">
      <w:pPr>
        <w:pStyle w:val="Heading4"/>
        <w:rPr/>
      </w:pPr>
      <w:bookmarkStart w:colFirst="0" w:colLast="0" w:name="_heading=h.cvdcohg3fxs4" w:id="105"/>
      <w:bookmarkEnd w:id="105"/>
      <w:r w:rsidDel="00000000" w:rsidR="00000000" w:rsidRPr="00000000">
        <w:rPr>
          <w:rtl w:val="0"/>
        </w:rPr>
      </w:r>
    </w:p>
    <w:p w:rsidR="00000000" w:rsidDel="00000000" w:rsidP="00000000" w:rsidRDefault="00000000" w:rsidRPr="00000000" w14:paraId="000001D8">
      <w:pPr>
        <w:pStyle w:val="Heading4"/>
        <w:rPr/>
      </w:pPr>
      <w:bookmarkStart w:colFirst="0" w:colLast="0" w:name="_heading=h.damqgqsczzb" w:id="106"/>
      <w:bookmarkEnd w:id="106"/>
      <w:r w:rsidDel="00000000" w:rsidR="00000000" w:rsidRPr="00000000">
        <w:rPr>
          <w:rtl w:val="0"/>
        </w:rPr>
      </w:r>
    </w:p>
    <w:p w:rsidR="00000000" w:rsidDel="00000000" w:rsidP="00000000" w:rsidRDefault="00000000" w:rsidRPr="00000000" w14:paraId="000001D9">
      <w:pPr>
        <w:pStyle w:val="Heading4"/>
        <w:rPr/>
      </w:pPr>
      <w:bookmarkStart w:colFirst="0" w:colLast="0" w:name="_heading=h.p9zirrqhc7sx" w:id="107"/>
      <w:bookmarkEnd w:id="107"/>
      <w:r w:rsidDel="00000000" w:rsidR="00000000" w:rsidRPr="00000000">
        <w:rPr>
          <w:rtl w:val="0"/>
        </w:rPr>
      </w:r>
    </w:p>
    <w:p w:rsidR="00000000" w:rsidDel="00000000" w:rsidP="00000000" w:rsidRDefault="00000000" w:rsidRPr="00000000" w14:paraId="000001DA">
      <w:pPr>
        <w:pStyle w:val="Heading4"/>
        <w:rPr/>
      </w:pPr>
      <w:bookmarkStart w:colFirst="0" w:colLast="0" w:name="_heading=h.b876vltkib1g" w:id="108"/>
      <w:bookmarkEnd w:id="108"/>
      <w:r w:rsidDel="00000000" w:rsidR="00000000" w:rsidRPr="00000000">
        <w:rPr>
          <w:rtl w:val="0"/>
        </w:rPr>
      </w:r>
    </w:p>
    <w:p w:rsidR="00000000" w:rsidDel="00000000" w:rsidP="00000000" w:rsidRDefault="00000000" w:rsidRPr="00000000" w14:paraId="000001DB">
      <w:pPr>
        <w:pStyle w:val="Heading4"/>
        <w:rPr/>
      </w:pPr>
      <w:bookmarkStart w:colFirst="0" w:colLast="0" w:name="_heading=h.9migfxp9p8vd" w:id="109"/>
      <w:bookmarkEnd w:id="109"/>
      <w:r w:rsidDel="00000000" w:rsidR="00000000" w:rsidRPr="00000000">
        <w:rPr>
          <w:rtl w:val="0"/>
        </w:rPr>
        <w:t xml:space="preserve">MOD()</w:t>
      </w:r>
    </w:p>
    <w:p w:rsidR="00000000" w:rsidDel="00000000" w:rsidP="00000000" w:rsidRDefault="00000000" w:rsidRPr="00000000" w14:paraId="000001DC">
      <w:pPr>
        <w:rPr/>
      </w:pPr>
      <w:r w:rsidDel="00000000" w:rsidR="00000000" w:rsidRPr="00000000">
        <w:rPr>
          <w:rFonts w:ascii="Roboto" w:cs="Roboto" w:eastAsia="Roboto" w:hAnsi="Roboto"/>
          <w:color w:val="374151"/>
          <w:sz w:val="24"/>
          <w:szCs w:val="24"/>
          <w:shd w:fill="f7f7f8" w:val="clear"/>
          <w:rtl w:val="0"/>
        </w:rPr>
        <w:t xml:space="preserve">La función </w:t>
      </w:r>
      <w:r w:rsidDel="00000000" w:rsidR="00000000" w:rsidRPr="00000000">
        <w:rPr>
          <w:rFonts w:ascii="Courier New" w:cs="Courier New" w:eastAsia="Courier New" w:hAnsi="Courier New"/>
          <w:color w:val="188038"/>
          <w:sz w:val="19"/>
          <w:szCs w:val="19"/>
          <w:shd w:fill="f7f7f8" w:val="clear"/>
          <w:rtl w:val="0"/>
        </w:rPr>
        <w:t xml:space="preserve">MOD()</w:t>
      </w:r>
      <w:r w:rsidDel="00000000" w:rsidR="00000000" w:rsidRPr="00000000">
        <w:rPr>
          <w:rFonts w:ascii="Roboto" w:cs="Roboto" w:eastAsia="Roboto" w:hAnsi="Roboto"/>
          <w:color w:val="374151"/>
          <w:sz w:val="24"/>
          <w:szCs w:val="24"/>
          <w:shd w:fill="f7f7f8" w:val="clear"/>
          <w:rtl w:val="0"/>
        </w:rPr>
        <w:t xml:space="preserve"> es útil en situaciones donde necesitas calcular el residuo de una división y puede ser utilizada en consultas SQL para realizar cálculos y obtener resultados basados en el residuo de operaciones matemáticas.</w:t>
      </w: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4352925" cy="2371725"/>
            <wp:effectExtent b="0" l="0" r="0" t="0"/>
            <wp:docPr id="2118696305"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43529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612130" cy="6121400"/>
            <wp:effectExtent b="0" l="0" r="0" t="0"/>
            <wp:docPr id="2118696610" name="image306.png"/>
            <a:graphic>
              <a:graphicData uri="http://schemas.openxmlformats.org/drawingml/2006/picture">
                <pic:pic>
                  <pic:nvPicPr>
                    <pic:cNvPr id="0" name="image306.png"/>
                    <pic:cNvPicPr preferRelativeResize="0"/>
                  </pic:nvPicPr>
                  <pic:blipFill>
                    <a:blip r:embed="rId65"/>
                    <a:srcRect b="0" l="0" r="0" t="0"/>
                    <a:stretch>
                      <a:fillRect/>
                    </a:stretch>
                  </pic:blipFill>
                  <pic:spPr>
                    <a:xfrm>
                      <a:off x="0" y="0"/>
                      <a:ext cx="561213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2"/>
        <w:jc w:val="center"/>
        <w:rPr/>
      </w:pPr>
      <w:bookmarkStart w:colFirst="0" w:colLast="0" w:name="_heading=h.ba8q5qc4y5ab" w:id="110"/>
      <w:bookmarkEnd w:id="110"/>
      <w:r w:rsidDel="00000000" w:rsidR="00000000" w:rsidRPr="00000000">
        <w:rPr>
          <w:rtl w:val="0"/>
        </w:rPr>
        <w:t xml:space="preserve">FUNCIONES FECHAS</w:t>
      </w:r>
    </w:p>
    <w:p w:rsidR="00000000" w:rsidDel="00000000" w:rsidP="00000000" w:rsidRDefault="00000000" w:rsidRPr="00000000" w14:paraId="000001E2">
      <w:pPr>
        <w:pStyle w:val="Heading3"/>
        <w:rPr/>
      </w:pPr>
      <w:bookmarkStart w:colFirst="0" w:colLast="0" w:name="_heading=h.jj70ulnze3m2" w:id="111"/>
      <w:bookmarkEnd w:id="111"/>
      <w:r w:rsidDel="00000000" w:rsidR="00000000" w:rsidRPr="00000000">
        <w:rPr>
          <w:rtl w:val="0"/>
        </w:rPr>
      </w:r>
    </w:p>
    <w:p w:rsidR="00000000" w:rsidDel="00000000" w:rsidP="00000000" w:rsidRDefault="00000000" w:rsidRPr="00000000" w14:paraId="000001E3">
      <w:pPr>
        <w:pStyle w:val="Heading4"/>
        <w:rPr/>
      </w:pPr>
      <w:bookmarkStart w:colFirst="0" w:colLast="0" w:name="_heading=h.jnxrjyo79gco" w:id="112"/>
      <w:bookmarkEnd w:id="112"/>
      <w:r w:rsidDel="00000000" w:rsidR="00000000" w:rsidRPr="00000000">
        <w:rPr>
          <w:rtl w:val="0"/>
        </w:rPr>
      </w:r>
    </w:p>
    <w:p w:rsidR="00000000" w:rsidDel="00000000" w:rsidP="00000000" w:rsidRDefault="00000000" w:rsidRPr="00000000" w14:paraId="000001E4">
      <w:pPr>
        <w:pStyle w:val="Heading4"/>
        <w:rPr/>
      </w:pPr>
      <w:bookmarkStart w:colFirst="0" w:colLast="0" w:name="_heading=h.ohhelcw7hptl" w:id="113"/>
      <w:bookmarkEnd w:id="113"/>
      <w:r w:rsidDel="00000000" w:rsidR="00000000" w:rsidRPr="00000000">
        <w:rPr>
          <w:rtl w:val="0"/>
        </w:rPr>
      </w:r>
    </w:p>
    <w:p w:rsidR="00000000" w:rsidDel="00000000" w:rsidP="00000000" w:rsidRDefault="00000000" w:rsidRPr="00000000" w14:paraId="000001E5">
      <w:pPr>
        <w:pStyle w:val="Heading4"/>
        <w:rPr/>
      </w:pPr>
      <w:bookmarkStart w:colFirst="0" w:colLast="0" w:name="_heading=h.6orrl0aubsm" w:id="114"/>
      <w:bookmarkEnd w:id="114"/>
      <w:r w:rsidDel="00000000" w:rsidR="00000000" w:rsidRPr="00000000">
        <w:rPr>
          <w:rtl w:val="0"/>
        </w:rPr>
        <w:t xml:space="preserve">TO_DATE()</w:t>
      </w:r>
    </w:p>
    <w:p w:rsidR="00000000" w:rsidDel="00000000" w:rsidP="00000000" w:rsidRDefault="00000000" w:rsidRPr="00000000" w14:paraId="000001E6">
      <w:pPr>
        <w:rPr/>
      </w:pPr>
      <w:r w:rsidDel="00000000" w:rsidR="00000000" w:rsidRPr="00000000">
        <w:rPr>
          <w:rtl w:val="0"/>
        </w:rPr>
        <w:t xml:space="preserve">La función TO_DATE() en SQL se utiliza para convertir una cadena de texto en una fecha o marca de tiempo. Su sintaxis es: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Convertir '2023-09-01' en una fecha:</w:t>
      </w:r>
    </w:p>
    <w:p w:rsidR="00000000" w:rsidDel="00000000" w:rsidP="00000000" w:rsidRDefault="00000000" w:rsidRPr="00000000" w14:paraId="000001E9">
      <w:pPr>
        <w:rPr/>
      </w:pPr>
      <w:r w:rsidDel="00000000" w:rsidR="00000000" w:rsidRPr="00000000">
        <w:rPr>
          <w:rtl w:val="0"/>
        </w:rPr>
        <w:t xml:space="preserve">TO_DATE('2023-09-01', 'YYYY-MM-DD')</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Convertir '2023-09-01 14:30:00' en un timestamp:</w:t>
      </w:r>
    </w:p>
    <w:p w:rsidR="00000000" w:rsidDel="00000000" w:rsidP="00000000" w:rsidRDefault="00000000" w:rsidRPr="00000000" w14:paraId="000001EC">
      <w:pPr>
        <w:rPr/>
      </w:pPr>
      <w:r w:rsidDel="00000000" w:rsidR="00000000" w:rsidRPr="00000000">
        <w:rPr>
          <w:rtl w:val="0"/>
        </w:rPr>
        <w:t xml:space="preserve">TO_DATE('2023-09-01 14:30:00', 'YYYY-MM-DD HH24:MI:SS')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Convertir '01-SEP-23' en una fecha con formato personalizado:</w:t>
      </w:r>
    </w:p>
    <w:p w:rsidR="00000000" w:rsidDel="00000000" w:rsidP="00000000" w:rsidRDefault="00000000" w:rsidRPr="00000000" w14:paraId="000001EF">
      <w:pPr>
        <w:rPr/>
      </w:pPr>
      <w:r w:rsidDel="00000000" w:rsidR="00000000" w:rsidRPr="00000000">
        <w:rPr>
          <w:rtl w:val="0"/>
        </w:rPr>
        <w:t xml:space="preserve">TO_DATE('01-SEP-23', 'DD-MON-YY')</w:t>
      </w:r>
    </w:p>
    <w:p w:rsidR="00000000" w:rsidDel="00000000" w:rsidP="00000000" w:rsidRDefault="00000000" w:rsidRPr="00000000" w14:paraId="000001F0">
      <w:pPr>
        <w:rPr/>
      </w:pPr>
      <w:r w:rsidDel="00000000" w:rsidR="00000000" w:rsidRPr="00000000">
        <w:rPr>
          <w:rtl w:val="0"/>
        </w:rPr>
        <w:t xml:space="preserve">TO_DATE() es útil para interpretar fechas en diferentes formatos de cadena y convertirlas en tipos de fecha utilizables en consultas SQL. Asegúrate de que el formato coincida con la cadena de entrada.</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4"/>
        <w:rPr/>
      </w:pPr>
      <w:bookmarkStart w:colFirst="0" w:colLast="0" w:name="_heading=h.kdsswf1rj7pu" w:id="115"/>
      <w:bookmarkEnd w:id="115"/>
      <w:r w:rsidDel="00000000" w:rsidR="00000000" w:rsidRPr="00000000">
        <w:rPr>
          <w:rtl w:val="0"/>
        </w:rPr>
        <w:t xml:space="preserve">SYSDATE</w:t>
      </w:r>
    </w:p>
    <w:p w:rsidR="00000000" w:rsidDel="00000000" w:rsidP="00000000" w:rsidRDefault="00000000" w:rsidRPr="00000000" w14:paraId="000001F3">
      <w:pPr>
        <w:rPr/>
      </w:pPr>
      <w:r w:rsidDel="00000000" w:rsidR="00000000" w:rsidRPr="00000000">
        <w:rPr>
          <w:rtl w:val="0"/>
        </w:rPr>
        <w:t xml:space="preserve">SELECT SYSDATE FROM DUAL;</w:t>
      </w:r>
    </w:p>
    <w:p w:rsidR="00000000" w:rsidDel="00000000" w:rsidP="00000000" w:rsidRDefault="00000000" w:rsidRPr="00000000" w14:paraId="000001F4">
      <w:pPr>
        <w:rPr/>
      </w:pPr>
      <w:r w:rsidDel="00000000" w:rsidR="00000000" w:rsidRPr="00000000">
        <w:rPr>
          <w:rtl w:val="0"/>
        </w:rPr>
        <w:t xml:space="preserve">ES LA FECHA EN LA QUE ESTAMOS </w:t>
      </w:r>
    </w:p>
    <w:p w:rsidR="00000000" w:rsidDel="00000000" w:rsidP="00000000" w:rsidRDefault="00000000" w:rsidRPr="00000000" w14:paraId="000001F5">
      <w:pPr>
        <w:pStyle w:val="Heading4"/>
        <w:rPr/>
      </w:pPr>
      <w:bookmarkStart w:colFirst="0" w:colLast="0" w:name="_heading=h.k2wkljgkhibi" w:id="116"/>
      <w:bookmarkEnd w:id="116"/>
      <w:r w:rsidDel="00000000" w:rsidR="00000000" w:rsidRPr="00000000">
        <w:rPr>
          <w:rtl w:val="0"/>
        </w:rPr>
      </w:r>
    </w:p>
    <w:p w:rsidR="00000000" w:rsidDel="00000000" w:rsidP="00000000" w:rsidRDefault="00000000" w:rsidRPr="00000000" w14:paraId="000001F6">
      <w:pPr>
        <w:pStyle w:val="Heading4"/>
        <w:rPr/>
      </w:pPr>
      <w:bookmarkStart w:colFirst="0" w:colLast="0" w:name="_heading=h.7vv4vgq0ryp4" w:id="117"/>
      <w:bookmarkEnd w:id="117"/>
      <w:r w:rsidDel="00000000" w:rsidR="00000000" w:rsidRPr="00000000">
        <w:rPr>
          <w:rtl w:val="0"/>
        </w:rPr>
      </w:r>
    </w:p>
    <w:p w:rsidR="00000000" w:rsidDel="00000000" w:rsidP="00000000" w:rsidRDefault="00000000" w:rsidRPr="00000000" w14:paraId="000001F7">
      <w:pPr>
        <w:pStyle w:val="Heading4"/>
        <w:rPr/>
      </w:pPr>
      <w:bookmarkStart w:colFirst="0" w:colLast="0" w:name="_heading=h.3us0exqxc2bz" w:id="118"/>
      <w:bookmarkEnd w:id="118"/>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4"/>
        <w:rPr/>
      </w:pPr>
      <w:bookmarkStart w:colFirst="0" w:colLast="0" w:name="_heading=h.75yy58rj2x1" w:id="119"/>
      <w:bookmarkEnd w:id="119"/>
      <w:r w:rsidDel="00000000" w:rsidR="00000000" w:rsidRPr="00000000">
        <w:rPr>
          <w:rtl w:val="0"/>
        </w:rPr>
        <w:t xml:space="preserve">NEXT_DAY()</w:t>
      </w:r>
    </w:p>
    <w:p w:rsidR="00000000" w:rsidDel="00000000" w:rsidP="00000000" w:rsidRDefault="00000000" w:rsidRPr="00000000" w14:paraId="000001FA">
      <w:pPr>
        <w:rPr/>
      </w:pPr>
      <w:r w:rsidDel="00000000" w:rsidR="00000000" w:rsidRPr="00000000">
        <w:rPr>
          <w:color w:val="ff0000"/>
          <w:rtl w:val="0"/>
        </w:rPr>
        <w:t xml:space="preserve">Ejemplo 1: Encontrar el próximo viernes a partir del 3 de septiembre de 2023</w:t>
      </w:r>
      <w:r w:rsidDel="00000000" w:rsidR="00000000" w:rsidRPr="00000000">
        <w:rPr>
          <w:rtl w:val="0"/>
        </w:rPr>
        <w:t xml:space="preserve">.</w:t>
      </w:r>
    </w:p>
    <w:p w:rsidR="00000000" w:rsidDel="00000000" w:rsidP="00000000" w:rsidRDefault="00000000" w:rsidRPr="00000000" w14:paraId="000001FB">
      <w:pPr>
        <w:rPr/>
      </w:pPr>
      <w:r w:rsidDel="00000000" w:rsidR="00000000" w:rsidRPr="00000000">
        <w:rPr>
          <w:rtl w:val="0"/>
        </w:rPr>
        <w:t xml:space="preserve">SELECT NEXT_DAY(TO_DATE('2023-09-03', 'YYYY-MM-DD'), 'VIERNES') AS ProximoViernes</w:t>
      </w:r>
    </w:p>
    <w:p w:rsidR="00000000" w:rsidDel="00000000" w:rsidP="00000000" w:rsidRDefault="00000000" w:rsidRPr="00000000" w14:paraId="000001FC">
      <w:pPr>
        <w:rPr/>
      </w:pPr>
      <w:r w:rsidDel="00000000" w:rsidR="00000000" w:rsidRPr="00000000">
        <w:rPr>
          <w:rtl w:val="0"/>
        </w:rPr>
        <w:t xml:space="preserve">FROM dual;</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color w:val="ff0000"/>
          <w:rtl w:val="0"/>
        </w:rPr>
        <w:t xml:space="preserve">Ejemplo 2: Encontrar el próximo miércoles a partir del 10 de septiembre de 2023.</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SELECT NEXT_DAY(TO_DATE('2023-09-10', 'YYYY-MM-DD'), 'MIÉRCOLES') AS ProximoMiércoles</w:t>
      </w:r>
    </w:p>
    <w:p w:rsidR="00000000" w:rsidDel="00000000" w:rsidP="00000000" w:rsidRDefault="00000000" w:rsidRPr="00000000" w14:paraId="00000200">
      <w:pPr>
        <w:rPr/>
      </w:pPr>
      <w:r w:rsidDel="00000000" w:rsidR="00000000" w:rsidRPr="00000000">
        <w:rPr>
          <w:rtl w:val="0"/>
        </w:rPr>
        <w:t xml:space="preserve">FROM dual;</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color w:val="ff0000"/>
        </w:rPr>
      </w:pPr>
      <w:r w:rsidDel="00000000" w:rsidR="00000000" w:rsidRPr="00000000">
        <w:rPr>
          <w:color w:val="ff0000"/>
          <w:rtl w:val="0"/>
        </w:rPr>
        <w:t xml:space="preserve">Ejemplo 3: Encontrar el próximo martes a partir del 25 de diciembre de 2023.</w:t>
      </w:r>
    </w:p>
    <w:p w:rsidR="00000000" w:rsidDel="00000000" w:rsidP="00000000" w:rsidRDefault="00000000" w:rsidRPr="00000000" w14:paraId="00000203">
      <w:pPr>
        <w:rPr/>
      </w:pPr>
      <w:r w:rsidDel="00000000" w:rsidR="00000000" w:rsidRPr="00000000">
        <w:rPr>
          <w:rtl w:val="0"/>
        </w:rPr>
        <w:t xml:space="preserve">SELECT NEXT_DAY(TO_DATE('2023-12-25', 'YYYY-MM-DD'), 'MARTES') AS ProximoMartes</w:t>
      </w:r>
    </w:p>
    <w:p w:rsidR="00000000" w:rsidDel="00000000" w:rsidP="00000000" w:rsidRDefault="00000000" w:rsidRPr="00000000" w14:paraId="00000204">
      <w:pPr>
        <w:rPr/>
      </w:pPr>
      <w:r w:rsidDel="00000000" w:rsidR="00000000" w:rsidRPr="00000000">
        <w:rPr>
          <w:rtl w:val="0"/>
        </w:rPr>
        <w:t xml:space="preserve">FROM dual;</w:t>
      </w:r>
    </w:p>
    <w:p w:rsidR="00000000" w:rsidDel="00000000" w:rsidP="00000000" w:rsidRDefault="00000000" w:rsidRPr="00000000" w14:paraId="00000205">
      <w:pPr>
        <w:rPr>
          <w:color w:val="0000ff"/>
        </w:rPr>
      </w:pPr>
      <w:r w:rsidDel="00000000" w:rsidR="00000000" w:rsidRPr="00000000">
        <w:rPr>
          <w:color w:val="0000ff"/>
          <w:rtl w:val="0"/>
        </w:rPr>
        <w:t xml:space="preserve">Resumen:</w:t>
      </w:r>
    </w:p>
    <w:p w:rsidR="00000000" w:rsidDel="00000000" w:rsidP="00000000" w:rsidRDefault="00000000" w:rsidRPr="00000000" w14:paraId="00000206">
      <w:pPr>
        <w:rPr/>
      </w:pPr>
      <w:r w:rsidDel="00000000" w:rsidR="00000000" w:rsidRPr="00000000">
        <w:rPr>
          <w:rtl w:val="0"/>
        </w:rPr>
        <w:t xml:space="preserve">La función NEXT_DAY en Oracle Database se utiliza para encontrar la fecha del próximo día de la semana a partir de una fecha especificada. Debes asegurarte de utilizar el nombre del día de la semana en el idioma correcto según la configuración de tu sesión o base de datos. Puedes usar esta función para calcular fechas futuras basadas en días específicos de la semana, como lunes, martes, miércoles, etc., a partir de una fecha dada.</w:t>
      </w:r>
    </w:p>
    <w:p w:rsidR="00000000" w:rsidDel="00000000" w:rsidP="00000000" w:rsidRDefault="00000000" w:rsidRPr="00000000" w14:paraId="00000207">
      <w:pPr>
        <w:pStyle w:val="Heading4"/>
        <w:rPr/>
      </w:pPr>
      <w:bookmarkStart w:colFirst="0" w:colLast="0" w:name="_heading=h.orcgn2ma7afu" w:id="120"/>
      <w:bookmarkEnd w:id="120"/>
      <w:r w:rsidDel="00000000" w:rsidR="00000000" w:rsidRPr="00000000">
        <w:rPr>
          <w:rtl w:val="0"/>
        </w:rPr>
        <w:t xml:space="preserve">LAST_DAY()</w:t>
      </w:r>
    </w:p>
    <w:p w:rsidR="00000000" w:rsidDel="00000000" w:rsidP="00000000" w:rsidRDefault="00000000" w:rsidRPr="00000000" w14:paraId="00000208">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La función </w:t>
      </w:r>
      <w:r w:rsidDel="00000000" w:rsidR="00000000" w:rsidRPr="00000000">
        <w:rPr>
          <w:rFonts w:ascii="Courier New" w:cs="Courier New" w:eastAsia="Courier New" w:hAnsi="Courier New"/>
          <w:color w:val="188038"/>
          <w:sz w:val="19"/>
          <w:szCs w:val="19"/>
          <w:shd w:fill="f7f7f8" w:val="clear"/>
          <w:rtl w:val="0"/>
        </w:rPr>
        <w:t xml:space="preserve">NEXT_DAY()</w:t>
      </w:r>
      <w:r w:rsidDel="00000000" w:rsidR="00000000" w:rsidRPr="00000000">
        <w:rPr>
          <w:rFonts w:ascii="Roboto" w:cs="Roboto" w:eastAsia="Roboto" w:hAnsi="Roboto"/>
          <w:color w:val="374151"/>
          <w:sz w:val="24"/>
          <w:szCs w:val="24"/>
          <w:shd w:fill="f7f7f8" w:val="clear"/>
          <w:rtl w:val="0"/>
        </w:rPr>
        <w:t xml:space="preserve"> se utiliza para encontrar la próxima fecha de un día de la semana específico a partir de una fecha dada. En este ejemplo, se buscó la próxima fecha de un miércoles después del 1 de septiembre de 2023, y se obtuvo el resultado '2023-09-06'.</w:t>
      </w:r>
    </w:p>
    <w:p w:rsidR="00000000" w:rsidDel="00000000" w:rsidP="00000000" w:rsidRDefault="00000000" w:rsidRPr="00000000" w14:paraId="00000209">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0A">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ff0000"/>
          <w:sz w:val="24"/>
          <w:szCs w:val="24"/>
          <w:shd w:fill="f7f7f8" w:val="clear"/>
        </w:rPr>
      </w:pPr>
      <w:r w:rsidDel="00000000" w:rsidR="00000000" w:rsidRPr="00000000">
        <w:rPr>
          <w:rFonts w:ascii="Roboto" w:cs="Roboto" w:eastAsia="Roboto" w:hAnsi="Roboto"/>
          <w:color w:val="ff0000"/>
          <w:sz w:val="24"/>
          <w:szCs w:val="24"/>
          <w:shd w:fill="f7f7f8" w:val="clear"/>
          <w:rtl w:val="0"/>
        </w:rPr>
        <w:t xml:space="preserve">Ejemplo 1: Encontrar la próxima fecha de un miércoles después del 2023-09-01.</w:t>
      </w:r>
    </w:p>
    <w:p w:rsidR="00000000" w:rsidDel="00000000" w:rsidP="00000000" w:rsidRDefault="00000000" w:rsidRPr="00000000" w14:paraId="0000020B">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SELECT NEXT_DAY(TO_DATE('2023-09-01', 'YYYY-MM-DD'), 'MIÉRCOLES') AS ProximoMiércoles</w:t>
      </w:r>
    </w:p>
    <w:p w:rsidR="00000000" w:rsidDel="00000000" w:rsidP="00000000" w:rsidRDefault="00000000" w:rsidRPr="00000000" w14:paraId="0000020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FROM dual;</w:t>
      </w:r>
    </w:p>
    <w:p w:rsidR="00000000" w:rsidDel="00000000" w:rsidP="00000000" w:rsidRDefault="00000000" w:rsidRPr="00000000" w14:paraId="0000020D">
      <w:pPr>
        <w:rPr>
          <w:rFonts w:ascii="Roboto" w:cs="Roboto" w:eastAsia="Roboto" w:hAnsi="Roboto"/>
          <w:color w:val="374151"/>
          <w:sz w:val="24"/>
          <w:szCs w:val="24"/>
          <w:shd w:fill="f7f7f8" w:val="clear"/>
        </w:rPr>
      </w:pPr>
      <w:r w:rsidDel="00000000" w:rsidR="00000000" w:rsidRPr="00000000">
        <w:rPr>
          <w:rFonts w:ascii="Courier New" w:cs="Courier New" w:eastAsia="Courier New" w:hAnsi="Courier New"/>
          <w:color w:val="ffffff"/>
          <w:sz w:val="21"/>
          <w:szCs w:val="21"/>
          <w:highlight w:val="black"/>
          <w:rtl w:val="0"/>
        </w:rPr>
        <w:t xml:space="preserve">2023-09-06</w:t>
      </w:r>
      <w:r w:rsidDel="00000000" w:rsidR="00000000" w:rsidRPr="00000000">
        <w:rPr>
          <w:rtl w:val="0"/>
        </w:rPr>
      </w:r>
    </w:p>
    <w:p w:rsidR="00000000" w:rsidDel="00000000" w:rsidP="00000000" w:rsidRDefault="00000000" w:rsidRPr="00000000" w14:paraId="0000020E">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0F">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1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11">
      <w:pPr>
        <w:pStyle w:val="Heading4"/>
        <w:rPr/>
      </w:pPr>
      <w:bookmarkStart w:colFirst="0" w:colLast="0" w:name="_heading=h.mpsx0pw2oq1" w:id="121"/>
      <w:bookmarkEnd w:id="121"/>
      <w:r w:rsidDel="00000000" w:rsidR="00000000" w:rsidRPr="00000000">
        <w:rPr>
          <w:rtl w:val="0"/>
        </w:rPr>
        <w:t xml:space="preserve">TRUNC()</w:t>
      </w:r>
    </w:p>
    <w:p w:rsidR="00000000" w:rsidDel="00000000" w:rsidP="00000000" w:rsidRDefault="00000000" w:rsidRPr="00000000" w14:paraId="00000212">
      <w:pPr>
        <w:rPr/>
      </w:pPr>
      <w:r w:rsidDel="00000000" w:rsidR="00000000" w:rsidRPr="00000000">
        <w:rPr>
          <w:rFonts w:ascii="Roboto" w:cs="Roboto" w:eastAsia="Roboto" w:hAnsi="Roboto"/>
          <w:color w:val="374151"/>
          <w:sz w:val="24"/>
          <w:szCs w:val="24"/>
          <w:shd w:fill="f7f7f8" w:val="clear"/>
          <w:rtl w:val="0"/>
        </w:rPr>
        <w:t xml:space="preserve">La función </w:t>
      </w:r>
      <w:r w:rsidDel="00000000" w:rsidR="00000000" w:rsidRPr="00000000">
        <w:rPr>
          <w:rFonts w:ascii="Courier New" w:cs="Courier New" w:eastAsia="Courier New" w:hAnsi="Courier New"/>
          <w:color w:val="188038"/>
          <w:sz w:val="19"/>
          <w:szCs w:val="19"/>
          <w:shd w:fill="f7f7f8" w:val="clear"/>
          <w:rtl w:val="0"/>
        </w:rPr>
        <w:t xml:space="preserve">TRUNC()</w:t>
      </w:r>
      <w:r w:rsidDel="00000000" w:rsidR="00000000" w:rsidRPr="00000000">
        <w:rPr>
          <w:rFonts w:ascii="Roboto" w:cs="Roboto" w:eastAsia="Roboto" w:hAnsi="Roboto"/>
          <w:color w:val="374151"/>
          <w:sz w:val="24"/>
          <w:szCs w:val="24"/>
          <w:shd w:fill="f7f7f8" w:val="clear"/>
          <w:rtl w:val="0"/>
        </w:rPr>
        <w:t xml:space="preserve"> en SQL se utiliza para truncar (redondear hacia abajo) una fecha o hora a una unidad de tiempo específica. Puedes utilizar </w:t>
      </w:r>
      <w:r w:rsidDel="00000000" w:rsidR="00000000" w:rsidRPr="00000000">
        <w:rPr>
          <w:rFonts w:ascii="Courier New" w:cs="Courier New" w:eastAsia="Courier New" w:hAnsi="Courier New"/>
          <w:color w:val="188038"/>
          <w:sz w:val="19"/>
          <w:szCs w:val="19"/>
          <w:shd w:fill="f7f7f8" w:val="clear"/>
          <w:rtl w:val="0"/>
        </w:rPr>
        <w:t xml:space="preserve">TRUNC()</w:t>
      </w:r>
      <w:r w:rsidDel="00000000" w:rsidR="00000000" w:rsidRPr="00000000">
        <w:rPr>
          <w:rFonts w:ascii="Roboto" w:cs="Roboto" w:eastAsia="Roboto" w:hAnsi="Roboto"/>
          <w:color w:val="374151"/>
          <w:sz w:val="24"/>
          <w:szCs w:val="24"/>
          <w:shd w:fill="f7f7f8" w:val="clear"/>
          <w:rtl w:val="0"/>
        </w:rPr>
        <w:t xml:space="preserve"> para ajustar la precisión de una fecha o hora, eliminando las partes no deseadas y estableciéndolas en cero o en su valor mínimo correspondiente.</w:t>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SELECT </w:t>
      </w:r>
    </w:p>
    <w:p w:rsidR="00000000" w:rsidDel="00000000" w:rsidP="00000000" w:rsidRDefault="00000000" w:rsidRPr="00000000" w14:paraId="00000215">
      <w:pPr>
        <w:rPr/>
      </w:pPr>
      <w:r w:rsidDel="00000000" w:rsidR="00000000" w:rsidRPr="00000000">
        <w:rPr>
          <w:rtl w:val="0"/>
        </w:rPr>
        <w:t xml:space="preserve">  TO_CHAR(TRUNC(TO_DATE('2023-09-03 14:45:30', 'YYYY-MM-DD HH24:MI:SS'), 'MI'), 'YYYY-MM-DD HH24:MI:SS') AS FechaHoraTruncada</w:t>
      </w:r>
    </w:p>
    <w:p w:rsidR="00000000" w:rsidDel="00000000" w:rsidP="00000000" w:rsidRDefault="00000000" w:rsidRPr="00000000" w14:paraId="00000216">
      <w:pPr>
        <w:pStyle w:val="Heading4"/>
        <w:rPr/>
      </w:pPr>
      <w:bookmarkStart w:colFirst="0" w:colLast="0" w:name="_heading=h.9ix7nnbw44c0" w:id="122"/>
      <w:bookmarkEnd w:id="122"/>
      <w:r w:rsidDel="00000000" w:rsidR="00000000" w:rsidRPr="00000000">
        <w:rPr>
          <w:rtl w:val="0"/>
        </w:rPr>
        <w:t xml:space="preserve">FROM dual;</w:t>
      </w:r>
    </w:p>
    <w:p w:rsidR="00000000" w:rsidDel="00000000" w:rsidP="00000000" w:rsidRDefault="00000000" w:rsidRPr="00000000" w14:paraId="00000217">
      <w:pPr>
        <w:rPr/>
      </w:pPr>
      <w:r w:rsidDel="00000000" w:rsidR="00000000" w:rsidRPr="00000000">
        <w:rPr>
          <w:rFonts w:ascii="Courier New" w:cs="Courier New" w:eastAsia="Courier New" w:hAnsi="Courier New"/>
          <w:color w:val="ffffff"/>
          <w:sz w:val="21"/>
          <w:szCs w:val="21"/>
          <w:highlight w:val="black"/>
          <w:rtl w:val="0"/>
        </w:rPr>
        <w:t xml:space="preserve">2023-09-03 14:45:00</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4"/>
        <w:rPr/>
      </w:pPr>
      <w:bookmarkStart w:colFirst="0" w:colLast="0" w:name="_heading=h.fiilzxw0lgit" w:id="123"/>
      <w:bookmarkEnd w:id="123"/>
      <w:r w:rsidDel="00000000" w:rsidR="00000000" w:rsidRPr="00000000">
        <w:rPr>
          <w:rtl w:val="0"/>
        </w:rPr>
      </w:r>
    </w:p>
    <w:p w:rsidR="00000000" w:rsidDel="00000000" w:rsidP="00000000" w:rsidRDefault="00000000" w:rsidRPr="00000000" w14:paraId="0000021A">
      <w:pPr>
        <w:pStyle w:val="Heading4"/>
        <w:rPr/>
      </w:pPr>
      <w:bookmarkStart w:colFirst="0" w:colLast="0" w:name="_heading=h.ewk9jlnyi2x9" w:id="124"/>
      <w:bookmarkEnd w:id="124"/>
      <w:r w:rsidDel="00000000" w:rsidR="00000000" w:rsidRPr="00000000">
        <w:rPr>
          <w:rtl w:val="0"/>
        </w:rPr>
      </w:r>
    </w:p>
    <w:p w:rsidR="00000000" w:rsidDel="00000000" w:rsidP="00000000" w:rsidRDefault="00000000" w:rsidRPr="00000000" w14:paraId="0000021B">
      <w:pPr>
        <w:pStyle w:val="Heading4"/>
        <w:rPr/>
      </w:pPr>
      <w:bookmarkStart w:colFirst="0" w:colLast="0" w:name="_heading=h.s8ne0vb5xutf" w:id="125"/>
      <w:bookmarkEnd w:id="125"/>
      <w:r w:rsidDel="00000000" w:rsidR="00000000" w:rsidRPr="00000000">
        <w:rPr>
          <w:rtl w:val="0"/>
        </w:rPr>
      </w:r>
    </w:p>
    <w:p w:rsidR="00000000" w:rsidDel="00000000" w:rsidP="00000000" w:rsidRDefault="00000000" w:rsidRPr="00000000" w14:paraId="0000021C">
      <w:pPr>
        <w:pStyle w:val="Heading4"/>
        <w:rPr/>
      </w:pPr>
      <w:bookmarkStart w:colFirst="0" w:colLast="0" w:name="_heading=h.cq8dxroahtz3" w:id="126"/>
      <w:bookmarkEnd w:id="126"/>
      <w:r w:rsidDel="00000000" w:rsidR="00000000" w:rsidRPr="00000000">
        <w:rPr>
          <w:rtl w:val="0"/>
        </w:rPr>
      </w:r>
    </w:p>
    <w:p w:rsidR="00000000" w:rsidDel="00000000" w:rsidP="00000000" w:rsidRDefault="00000000" w:rsidRPr="00000000" w14:paraId="0000021D">
      <w:pPr>
        <w:pStyle w:val="Heading4"/>
        <w:rPr/>
      </w:pPr>
      <w:bookmarkStart w:colFirst="0" w:colLast="0" w:name="_heading=h.n9dga33itsmj" w:id="127"/>
      <w:bookmarkEnd w:id="127"/>
      <w:r w:rsidDel="00000000" w:rsidR="00000000" w:rsidRPr="00000000">
        <w:rPr>
          <w:rtl w:val="0"/>
        </w:rPr>
        <w:t xml:space="preserve">MONTHS_BETWEEN()</w:t>
      </w:r>
    </w:p>
    <w:p w:rsidR="00000000" w:rsidDel="00000000" w:rsidP="00000000" w:rsidRDefault="00000000" w:rsidRPr="00000000" w14:paraId="0000021E">
      <w:pPr>
        <w:rPr/>
      </w:pPr>
      <w:r w:rsidDel="00000000" w:rsidR="00000000" w:rsidRPr="00000000">
        <w:rPr>
          <w:rtl w:val="0"/>
        </w:rPr>
        <w:t xml:space="preserve">Se obtiene la diferencia en meses entre las dos fechas. El resultado puede ser positivo o negativo. Si fecha1 es posterior a fecha2, el resultado es positivo, si fecha1 es anterior a fecha2, el resultado es negativo. La parte no entera del resultado representa una porción del mes.</w:t>
      </w:r>
    </w:p>
    <w:p w:rsidR="00000000" w:rsidDel="00000000" w:rsidP="00000000" w:rsidRDefault="00000000" w:rsidRPr="00000000" w14:paraId="0000021F">
      <w:pPr>
        <w:rPr/>
      </w:pPr>
      <w:r w:rsidDel="00000000" w:rsidR="00000000" w:rsidRPr="00000000">
        <w:rPr/>
        <w:drawing>
          <wp:inline distB="114300" distT="114300" distL="114300" distR="114300">
            <wp:extent cx="5612130" cy="2044700"/>
            <wp:effectExtent b="0" l="0" r="0" t="0"/>
            <wp:docPr id="2118696330"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61213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SELECT ROUND(MONTHS_BETWEEN(TO_DATE('2023-09-03', 'YYYY-MM-DD'), TO_DATE('2023-03-02', 'YYYY-MM-DD'))) AS "Diferencia en Meses"</w:t>
      </w:r>
    </w:p>
    <w:p w:rsidR="00000000" w:rsidDel="00000000" w:rsidP="00000000" w:rsidRDefault="00000000" w:rsidRPr="00000000" w14:paraId="00000221">
      <w:pPr>
        <w:rPr/>
      </w:pPr>
      <w:r w:rsidDel="00000000" w:rsidR="00000000" w:rsidRPr="00000000">
        <w:rPr>
          <w:rtl w:val="0"/>
        </w:rPr>
        <w:t xml:space="preserve">FROM DUAL;</w:t>
      </w:r>
    </w:p>
    <w:p w:rsidR="00000000" w:rsidDel="00000000" w:rsidP="00000000" w:rsidRDefault="00000000" w:rsidRPr="00000000" w14:paraId="00000222">
      <w:pPr>
        <w:rPr/>
      </w:pPr>
      <w:r w:rsidDel="00000000" w:rsidR="00000000" w:rsidRPr="00000000">
        <w:rPr>
          <w:rtl w:val="0"/>
        </w:rPr>
        <w:t xml:space="preserve">LO QUE HACE EL CÓDIGO REDONDEA LA CANTIDAD DE MESES Y EL MONTHS_BETWEEN() LOS HACE UN RANGO ENTRE LAS DOS FECHAS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4"/>
        <w:rPr/>
      </w:pPr>
      <w:bookmarkStart w:colFirst="0" w:colLast="0" w:name="_heading=h.imkhx2daxm7l" w:id="128"/>
      <w:bookmarkEnd w:id="128"/>
      <w:r w:rsidDel="00000000" w:rsidR="00000000" w:rsidRPr="00000000">
        <w:rPr>
          <w:rtl w:val="0"/>
        </w:rPr>
      </w:r>
    </w:p>
    <w:p w:rsidR="00000000" w:rsidDel="00000000" w:rsidP="00000000" w:rsidRDefault="00000000" w:rsidRPr="00000000" w14:paraId="00000226">
      <w:pPr>
        <w:pStyle w:val="Heading4"/>
        <w:rPr/>
      </w:pPr>
      <w:bookmarkStart w:colFirst="0" w:colLast="0" w:name="_heading=h.9n3x9r32h0s" w:id="129"/>
      <w:bookmarkEnd w:id="129"/>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4"/>
        <w:rPr/>
      </w:pPr>
      <w:bookmarkStart w:colFirst="0" w:colLast="0" w:name="_heading=h.2shcyyrpgt3b" w:id="130"/>
      <w:bookmarkEnd w:id="130"/>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4"/>
        <w:rPr/>
      </w:pPr>
      <w:bookmarkStart w:colFirst="0" w:colLast="0" w:name="_heading=h.8sb8dv6m8dgm" w:id="131"/>
      <w:bookmarkEnd w:id="131"/>
      <w:r w:rsidDel="00000000" w:rsidR="00000000" w:rsidRPr="00000000">
        <w:rPr>
          <w:rtl w:val="0"/>
        </w:rPr>
        <w:t xml:space="preserve">ADD_MONTHS()</w:t>
      </w:r>
    </w:p>
    <w:p w:rsidR="00000000" w:rsidDel="00000000" w:rsidP="00000000" w:rsidRDefault="00000000" w:rsidRPr="00000000" w14:paraId="0000022C">
      <w:pPr>
        <w:rPr/>
      </w:pPr>
      <w:r w:rsidDel="00000000" w:rsidR="00000000" w:rsidRPr="00000000">
        <w:rPr>
          <w:rtl w:val="0"/>
        </w:rPr>
        <w:t xml:space="preserve">Agregar 3 meses a una fecha:</w:t>
      </w:r>
    </w:p>
    <w:p w:rsidR="00000000" w:rsidDel="00000000" w:rsidP="00000000" w:rsidRDefault="00000000" w:rsidRPr="00000000" w14:paraId="0000022D">
      <w:pPr>
        <w:rPr/>
      </w:pPr>
      <w:r w:rsidDel="00000000" w:rsidR="00000000" w:rsidRPr="00000000">
        <w:rPr>
          <w:rtl w:val="0"/>
        </w:rPr>
        <w:t xml:space="preserve">SELECT ADD_MONTHS(TO_DATE('2023-09-01', 'YYYY-MM-DD'), 3) AS </w:t>
      </w:r>
      <w:r w:rsidDel="00000000" w:rsidR="00000000" w:rsidRPr="00000000">
        <w:rPr>
          <w:rtl w:val="0"/>
        </w:rPr>
        <w:t xml:space="preserve">fecha_resultante</w:t>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FROM DUAL;</w:t>
      </w:r>
    </w:p>
    <w:p w:rsidR="00000000" w:rsidDel="00000000" w:rsidP="00000000" w:rsidRDefault="00000000" w:rsidRPr="00000000" w14:paraId="0000022F">
      <w:pPr>
        <w:rPr/>
      </w:pPr>
      <w:r w:rsidDel="00000000" w:rsidR="00000000" w:rsidRPr="00000000">
        <w:rPr>
          <w:rFonts w:ascii="Courier New" w:cs="Courier New" w:eastAsia="Courier New" w:hAnsi="Courier New"/>
          <w:color w:val="ffffff"/>
          <w:sz w:val="21"/>
          <w:szCs w:val="21"/>
          <w:highlight w:val="black"/>
          <w:rtl w:val="0"/>
        </w:rPr>
        <w:t xml:space="preserve">01-DIC-23</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Agregar 6 meses a una fecha con formato personalizado:</w:t>
      </w:r>
    </w:p>
    <w:p w:rsidR="00000000" w:rsidDel="00000000" w:rsidP="00000000" w:rsidRDefault="00000000" w:rsidRPr="00000000" w14:paraId="00000232">
      <w:pPr>
        <w:rPr/>
      </w:pPr>
      <w:r w:rsidDel="00000000" w:rsidR="00000000" w:rsidRPr="00000000">
        <w:rPr>
          <w:rtl w:val="0"/>
        </w:rPr>
        <w:t xml:space="preserve">SELECT ADD_MONTHS(TO_DATE('01-SEP-23', 'DD-MON-YY'), 6) AS </w:t>
      </w:r>
      <w:r w:rsidDel="00000000" w:rsidR="00000000" w:rsidRPr="00000000">
        <w:rPr>
          <w:rtl w:val="0"/>
        </w:rPr>
        <w:t xml:space="preserve">fecha_resultante</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FROM DUAL;</w:t>
      </w:r>
    </w:p>
    <w:p w:rsidR="00000000" w:rsidDel="00000000" w:rsidP="00000000" w:rsidRDefault="00000000" w:rsidRPr="00000000" w14:paraId="00000234">
      <w:pPr>
        <w:rPr/>
      </w:pPr>
      <w:r w:rsidDel="00000000" w:rsidR="00000000" w:rsidRPr="00000000">
        <w:rPr>
          <w:rFonts w:ascii="Courier New" w:cs="Courier New" w:eastAsia="Courier New" w:hAnsi="Courier New"/>
          <w:color w:val="ffffff"/>
          <w:sz w:val="21"/>
          <w:szCs w:val="21"/>
          <w:highlight w:val="black"/>
          <w:rtl w:val="0"/>
        </w:rPr>
        <w:t xml:space="preserve">01-MAR-24</w:t>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Agregar 1 año a una fecha y hora completa:</w:t>
      </w:r>
    </w:p>
    <w:p w:rsidR="00000000" w:rsidDel="00000000" w:rsidP="00000000" w:rsidRDefault="00000000" w:rsidRPr="00000000" w14:paraId="00000237">
      <w:pPr>
        <w:rPr/>
      </w:pPr>
      <w:r w:rsidDel="00000000" w:rsidR="00000000" w:rsidRPr="00000000">
        <w:rPr>
          <w:rtl w:val="0"/>
        </w:rPr>
        <w:t xml:space="preserve">SELECT ADD_MONTHS(TO_DATE('2023-09-01 14:30:00', 'YYYY-MM-DD HH24:MI:SS'), 12) AS </w:t>
      </w:r>
      <w:r w:rsidDel="00000000" w:rsidR="00000000" w:rsidRPr="00000000">
        <w:rPr>
          <w:rtl w:val="0"/>
        </w:rPr>
        <w:t xml:space="preserve">fecha_resultante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FROM DUAL;</w:t>
      </w:r>
    </w:p>
    <w:p w:rsidR="00000000" w:rsidDel="00000000" w:rsidP="00000000" w:rsidRDefault="00000000" w:rsidRPr="00000000" w14:paraId="00000239">
      <w:pPr>
        <w:rPr/>
      </w:pPr>
      <w:r w:rsidDel="00000000" w:rsidR="00000000" w:rsidRPr="00000000">
        <w:rPr>
          <w:rtl w:val="0"/>
        </w:rPr>
        <w:t xml:space="preserve">Estos ejemplos ilustran cómo usar la función ADD_MONTHS() para realizar cálculos basados en fechas al agregar un número específico de meses a una fecha existente. Asegúrate de proporcionar la fecha en un formato válido y ajustar el número de meses según tus necesidades.</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4"/>
        <w:rPr/>
      </w:pPr>
      <w:bookmarkStart w:colFirst="0" w:colLast="0" w:name="_heading=h.it61e3tcitoi" w:id="132"/>
      <w:bookmarkEnd w:id="132"/>
      <w:r w:rsidDel="00000000" w:rsidR="00000000" w:rsidRPr="00000000">
        <w:rPr>
          <w:rtl w:val="0"/>
        </w:rPr>
      </w:r>
    </w:p>
    <w:p w:rsidR="00000000" w:rsidDel="00000000" w:rsidP="00000000" w:rsidRDefault="00000000" w:rsidRPr="00000000" w14:paraId="0000023C">
      <w:pPr>
        <w:pStyle w:val="Heading4"/>
        <w:rPr/>
      </w:pPr>
      <w:bookmarkStart w:colFirst="0" w:colLast="0" w:name="_heading=h.s6okz0wr8rsd" w:id="133"/>
      <w:bookmarkEnd w:id="133"/>
      <w:r w:rsidDel="00000000" w:rsidR="00000000" w:rsidRPr="00000000">
        <w:rPr>
          <w:rtl w:val="0"/>
        </w:rPr>
      </w:r>
    </w:p>
    <w:p w:rsidR="00000000" w:rsidDel="00000000" w:rsidP="00000000" w:rsidRDefault="00000000" w:rsidRPr="00000000" w14:paraId="0000023D">
      <w:pPr>
        <w:pStyle w:val="Heading4"/>
        <w:rPr/>
      </w:pPr>
      <w:bookmarkStart w:colFirst="0" w:colLast="0" w:name="_heading=h.zpoytfoyr1y" w:id="134"/>
      <w:bookmarkEnd w:id="134"/>
      <w:r w:rsidDel="00000000" w:rsidR="00000000" w:rsidRPr="00000000">
        <w:rPr>
          <w:rtl w:val="0"/>
        </w:rPr>
        <w:t xml:space="preserve">ROUND()</w:t>
      </w:r>
    </w:p>
    <w:p w:rsidR="00000000" w:rsidDel="00000000" w:rsidP="00000000" w:rsidRDefault="00000000" w:rsidRPr="00000000" w14:paraId="0000023E">
      <w:pPr>
        <w:rPr>
          <w:rFonts w:ascii="Roboto" w:cs="Roboto" w:eastAsia="Roboto" w:hAnsi="Roboto"/>
          <w:color w:val="374151"/>
          <w:sz w:val="24"/>
          <w:szCs w:val="24"/>
          <w:shd w:fill="f7f7f8" w:val="clear"/>
        </w:rPr>
      </w:pPr>
      <w:r w:rsidDel="00000000" w:rsidR="00000000" w:rsidRPr="00000000">
        <w:rPr>
          <w:rFonts w:ascii="Courier New" w:cs="Courier New" w:eastAsia="Courier New" w:hAnsi="Courier New"/>
          <w:color w:val="188038"/>
          <w:sz w:val="19"/>
          <w:szCs w:val="19"/>
          <w:shd w:fill="f7f7f8" w:val="clear"/>
          <w:rtl w:val="0"/>
        </w:rPr>
        <w:t xml:space="preserve">ROUND()</w:t>
      </w:r>
      <w:r w:rsidDel="00000000" w:rsidR="00000000" w:rsidRPr="00000000">
        <w:rPr>
          <w:rFonts w:ascii="Roboto" w:cs="Roboto" w:eastAsia="Roboto" w:hAnsi="Roboto"/>
          <w:color w:val="374151"/>
          <w:sz w:val="24"/>
          <w:szCs w:val="24"/>
          <w:shd w:fill="f7f7f8" w:val="clear"/>
          <w:rtl w:val="0"/>
        </w:rPr>
        <w:t xml:space="preserve"> en SQL para redondear una hora a diferentes unidades de tiempo, según tus necesidades específicas. La función </w:t>
      </w:r>
      <w:r w:rsidDel="00000000" w:rsidR="00000000" w:rsidRPr="00000000">
        <w:rPr>
          <w:rFonts w:ascii="Courier New" w:cs="Courier New" w:eastAsia="Courier New" w:hAnsi="Courier New"/>
          <w:color w:val="188038"/>
          <w:sz w:val="19"/>
          <w:szCs w:val="19"/>
          <w:shd w:fill="f7f7f8" w:val="clear"/>
          <w:rtl w:val="0"/>
        </w:rPr>
        <w:t xml:space="preserve">ROUND()</w:t>
      </w:r>
      <w:r w:rsidDel="00000000" w:rsidR="00000000" w:rsidRPr="00000000">
        <w:rPr>
          <w:rFonts w:ascii="Roboto" w:cs="Roboto" w:eastAsia="Roboto" w:hAnsi="Roboto"/>
          <w:color w:val="374151"/>
          <w:sz w:val="24"/>
          <w:szCs w:val="24"/>
          <w:shd w:fill="f7f7f8" w:val="clear"/>
          <w:rtl w:val="0"/>
        </w:rPr>
        <w:t xml:space="preserve"> es útil cuando deseas ajustar las horas para un análisis más preciso o presentar datos de una manera más legible.</w:t>
      </w:r>
    </w:p>
    <w:p w:rsidR="00000000" w:rsidDel="00000000" w:rsidP="00000000" w:rsidRDefault="00000000" w:rsidRPr="00000000" w14:paraId="0000023F">
      <w:pPr>
        <w:rPr>
          <w:rFonts w:ascii="Roboto" w:cs="Roboto" w:eastAsia="Roboto" w:hAnsi="Roboto"/>
          <w:color w:val="ff0000"/>
          <w:sz w:val="24"/>
          <w:szCs w:val="24"/>
          <w:shd w:fill="f7f7f8" w:val="clear"/>
        </w:rPr>
      </w:pPr>
      <w:r w:rsidDel="00000000" w:rsidR="00000000" w:rsidRPr="00000000">
        <w:rPr>
          <w:rFonts w:ascii="Roboto" w:cs="Roboto" w:eastAsia="Roboto" w:hAnsi="Roboto"/>
          <w:color w:val="ff0000"/>
          <w:sz w:val="24"/>
          <w:szCs w:val="24"/>
          <w:shd w:fill="f7f7f8" w:val="clear"/>
          <w:rtl w:val="0"/>
        </w:rPr>
        <w:t xml:space="preserve">Ejemplo 1: Redondear una hora al minuto más cercano:</w:t>
      </w:r>
    </w:p>
    <w:p w:rsidR="00000000" w:rsidDel="00000000" w:rsidP="00000000" w:rsidRDefault="00000000" w:rsidRPr="00000000" w14:paraId="0000024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SELECT ROUND(TO_DATE('2023-09-03 14:45:30', 'YYYY-MM-DD HH24:MI:SS'), 'MI') </w:t>
      </w:r>
      <w:r w:rsidDel="00000000" w:rsidR="00000000" w:rsidRPr="00000000">
        <w:rPr>
          <w:rFonts w:ascii="Roboto" w:cs="Roboto" w:eastAsia="Roboto" w:hAnsi="Roboto"/>
          <w:color w:val="374151"/>
          <w:sz w:val="24"/>
          <w:szCs w:val="24"/>
          <w:shd w:fill="f7f7f8" w:val="clear"/>
          <w:rtl w:val="0"/>
        </w:rPr>
        <w:t xml:space="preserve">AS HoraRedondeada</w:t>
      </w:r>
      <w:r w:rsidDel="00000000" w:rsidR="00000000" w:rsidRPr="00000000">
        <w:rPr>
          <w:rtl w:val="0"/>
        </w:rPr>
      </w:r>
    </w:p>
    <w:p w:rsidR="00000000" w:rsidDel="00000000" w:rsidP="00000000" w:rsidRDefault="00000000" w:rsidRPr="00000000" w14:paraId="0000024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FROM dual;</w:t>
      </w:r>
    </w:p>
    <w:p w:rsidR="00000000" w:rsidDel="00000000" w:rsidP="00000000" w:rsidRDefault="00000000" w:rsidRPr="00000000" w14:paraId="0000024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Resultado:</w:t>
      </w:r>
    </w:p>
    <w:p w:rsidR="00000000" w:rsidDel="00000000" w:rsidP="00000000" w:rsidRDefault="00000000" w:rsidRPr="00000000" w14:paraId="00000243">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2023-09-03 14:46:00</w:t>
      </w:r>
    </w:p>
    <w:p w:rsidR="00000000" w:rsidDel="00000000" w:rsidP="00000000" w:rsidRDefault="00000000" w:rsidRPr="00000000" w14:paraId="00000244">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En este ejemplo, la función ROUND() redondeó la hora al minuto más cercano, incrementando los minutos si los segundos son 30 o más.</w:t>
      </w:r>
    </w:p>
    <w:p w:rsidR="00000000" w:rsidDel="00000000" w:rsidP="00000000" w:rsidRDefault="00000000" w:rsidRPr="00000000" w14:paraId="0000024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4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47">
      <w:pPr>
        <w:pStyle w:val="Heading3"/>
        <w:rPr/>
      </w:pPr>
      <w:bookmarkStart w:colFirst="0" w:colLast="0" w:name="_heading=h.tzdhihbq179q" w:id="135"/>
      <w:bookmarkEnd w:id="135"/>
      <w:r w:rsidDel="00000000" w:rsidR="00000000" w:rsidRPr="00000000">
        <w:rPr>
          <w:rtl w:val="0"/>
        </w:rPr>
        <w:t xml:space="preserve">AVG()</w:t>
      </w:r>
    </w:p>
    <w:p w:rsidR="00000000" w:rsidDel="00000000" w:rsidP="00000000" w:rsidRDefault="00000000" w:rsidRPr="00000000" w14:paraId="00000248">
      <w:pPr>
        <w:pStyle w:val="Heading3"/>
        <w:jc w:val="center"/>
        <w:rPr/>
      </w:pPr>
      <w:bookmarkStart w:colFirst="0" w:colLast="0" w:name="_heading=h.2qu9u8rj56i1" w:id="136"/>
      <w:bookmarkEnd w:id="136"/>
      <w:r w:rsidDel="00000000" w:rsidR="00000000" w:rsidRPr="00000000">
        <w:rPr/>
        <w:drawing>
          <wp:inline distB="114300" distT="114300" distL="114300" distR="114300">
            <wp:extent cx="5612130" cy="6121400"/>
            <wp:effectExtent b="0" l="0" r="0" t="0"/>
            <wp:docPr id="2118696496" name="image198.png"/>
            <a:graphic>
              <a:graphicData uri="http://schemas.openxmlformats.org/drawingml/2006/picture">
                <pic:pic>
                  <pic:nvPicPr>
                    <pic:cNvPr id="0" name="image198.png"/>
                    <pic:cNvPicPr preferRelativeResize="0"/>
                  </pic:nvPicPr>
                  <pic:blipFill>
                    <a:blip r:embed="rId65"/>
                    <a:srcRect b="0" l="0" r="0" t="0"/>
                    <a:stretch>
                      <a:fillRect/>
                    </a:stretch>
                  </pic:blipFill>
                  <pic:spPr>
                    <a:xfrm>
                      <a:off x="0" y="0"/>
                      <a:ext cx="561213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3"/>
        <w:jc w:val="center"/>
        <w:rPr/>
      </w:pPr>
      <w:bookmarkStart w:colFirst="0" w:colLast="0" w:name="_heading=h.h6xy59r1igvc" w:id="137"/>
      <w:bookmarkEnd w:id="137"/>
      <w:r w:rsidDel="00000000" w:rsidR="00000000" w:rsidRPr="00000000">
        <w:rPr>
          <w:rtl w:val="0"/>
        </w:rPr>
      </w:r>
    </w:p>
    <w:p w:rsidR="00000000" w:rsidDel="00000000" w:rsidP="00000000" w:rsidRDefault="00000000" w:rsidRPr="00000000" w14:paraId="0000024A">
      <w:pPr>
        <w:pStyle w:val="Heading3"/>
        <w:jc w:val="left"/>
        <w:rPr/>
      </w:pPr>
      <w:bookmarkStart w:colFirst="0" w:colLast="0" w:name="_heading=h.5r780vbkrmm9" w:id="138"/>
      <w:bookmarkEnd w:id="138"/>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3"/>
        <w:jc w:val="left"/>
        <w:rPr/>
      </w:pPr>
      <w:bookmarkStart w:colFirst="0" w:colLast="0" w:name="_heading=h.7invgfvlrzo6" w:id="139"/>
      <w:bookmarkEnd w:id="139"/>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3"/>
        <w:jc w:val="left"/>
        <w:rPr/>
      </w:pPr>
      <w:bookmarkStart w:colFirst="0" w:colLast="0" w:name="_heading=h.hbbf2yz0vmcr" w:id="140"/>
      <w:bookmarkEnd w:id="140"/>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3"/>
        <w:jc w:val="left"/>
        <w:rPr/>
      </w:pPr>
      <w:bookmarkStart w:colFirst="0" w:colLast="0" w:name="_heading=h.jv88irlbcvf0" w:id="141"/>
      <w:bookmarkEnd w:id="141"/>
      <w:r w:rsidDel="00000000" w:rsidR="00000000" w:rsidRPr="00000000">
        <w:rPr>
          <w:rtl w:val="0"/>
        </w:rPr>
        <w:t xml:space="preserve">FUNCION EXTRACT</w:t>
      </w:r>
    </w:p>
    <w:p w:rsidR="00000000" w:rsidDel="00000000" w:rsidP="00000000" w:rsidRDefault="00000000" w:rsidRPr="00000000" w14:paraId="00000251">
      <w:pPr>
        <w:rPr/>
      </w:pPr>
      <w:r w:rsidDel="00000000" w:rsidR="00000000" w:rsidRPr="00000000">
        <w:rPr>
          <w:rtl w:val="0"/>
        </w:rPr>
        <w:t xml:space="preserve">La función EXTRACT() en SQL se utiliza para extraer componentes específicos, como año, mes, día, hora, minuto, segundo, etc., de una fecha o una marca de tiempo (timestamp). Esta función es comúnmente utilizada para obtener partes individuales de una fecha o hora almacenada en una columna de una base de datos.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La sintaxis básica de la función EXTRACT() es la siguiente:</w:t>
      </w:r>
    </w:p>
    <w:p w:rsidR="00000000" w:rsidDel="00000000" w:rsidP="00000000" w:rsidRDefault="00000000" w:rsidRPr="00000000" w14:paraId="00000254">
      <w:pPr>
        <w:rPr/>
      </w:pPr>
      <w:r w:rsidDel="00000000" w:rsidR="00000000" w:rsidRPr="00000000">
        <w:rPr>
          <w:rtl w:val="0"/>
        </w:rPr>
        <w:t xml:space="preserve">EXTRACT(componente FROM fecha_hora)</w:t>
      </w:r>
    </w:p>
    <w:p w:rsidR="00000000" w:rsidDel="00000000" w:rsidP="00000000" w:rsidRDefault="00000000" w:rsidRPr="00000000" w14:paraId="00000255">
      <w:pPr>
        <w:rPr/>
      </w:pPr>
      <w:r w:rsidDel="00000000" w:rsidR="00000000" w:rsidRPr="00000000">
        <w:rPr>
          <w:rtl w:val="0"/>
        </w:rPr>
        <w:t xml:space="preserve">componente es el componente que deseas extraer, como 'YEAR' (año), 'MONTH' (mes), 'DAY' (día), 'HOUR' (hora), 'MINUTE' (minuto), 'SECOND' (segundo), entre otros.</w:t>
      </w:r>
    </w:p>
    <w:p w:rsidR="00000000" w:rsidDel="00000000" w:rsidP="00000000" w:rsidRDefault="00000000" w:rsidRPr="00000000" w14:paraId="00000256">
      <w:pPr>
        <w:rPr/>
      </w:pPr>
      <w:r w:rsidDel="00000000" w:rsidR="00000000" w:rsidRPr="00000000">
        <w:rPr>
          <w:rtl w:val="0"/>
        </w:rPr>
        <w:t xml:space="preserve">fecha_hora es la fecha o la marca de tiempo de la cual deseas extraer el componente.</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Ejemplos de uso de EXTRACT():</w:t>
      </w:r>
    </w:p>
    <w:p w:rsidR="00000000" w:rsidDel="00000000" w:rsidP="00000000" w:rsidRDefault="00000000" w:rsidRPr="00000000" w14:paraId="00000259">
      <w:pPr>
        <w:rPr/>
      </w:pPr>
      <w:r w:rsidDel="00000000" w:rsidR="00000000" w:rsidRPr="00000000">
        <w:rPr>
          <w:rtl w:val="0"/>
        </w:rPr>
        <w:t xml:space="preserve">Extraer el año de una fecha:</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SELECT EXTRACT(YEAR FROM TO_DATE('2023-09-03', 'YYYY-MM-DD')) AS Anio</w:t>
      </w:r>
    </w:p>
    <w:p w:rsidR="00000000" w:rsidDel="00000000" w:rsidP="00000000" w:rsidRDefault="00000000" w:rsidRPr="00000000" w14:paraId="0000025C">
      <w:pPr>
        <w:rPr/>
      </w:pPr>
      <w:r w:rsidDel="00000000" w:rsidR="00000000" w:rsidRPr="00000000">
        <w:rPr>
          <w:rtl w:val="0"/>
        </w:rPr>
        <w:t xml:space="preserve">FROM dual;</w:t>
      </w:r>
    </w:p>
    <w:p w:rsidR="00000000" w:rsidDel="00000000" w:rsidP="00000000" w:rsidRDefault="00000000" w:rsidRPr="00000000" w14:paraId="0000025D">
      <w:pPr>
        <w:rPr/>
      </w:pPr>
      <w:r w:rsidDel="00000000" w:rsidR="00000000" w:rsidRPr="00000000">
        <w:rPr>
          <w:rtl w:val="0"/>
        </w:rPr>
        <w:t xml:space="preserve">Resultado: Año será igual a 2023.</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Extraer el mes de una fecha:</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SELECT EXTRACT(MONTH FROM TO_DATE('2023-09-03', 'YYYY-MM-DD')) AS Mes</w:t>
      </w:r>
    </w:p>
    <w:p w:rsidR="00000000" w:rsidDel="00000000" w:rsidP="00000000" w:rsidRDefault="00000000" w:rsidRPr="00000000" w14:paraId="00000262">
      <w:pPr>
        <w:rPr/>
      </w:pPr>
      <w:r w:rsidDel="00000000" w:rsidR="00000000" w:rsidRPr="00000000">
        <w:rPr>
          <w:rtl w:val="0"/>
        </w:rPr>
        <w:t xml:space="preserve">FROM dual;</w:t>
      </w:r>
    </w:p>
    <w:p w:rsidR="00000000" w:rsidDel="00000000" w:rsidP="00000000" w:rsidRDefault="00000000" w:rsidRPr="00000000" w14:paraId="00000263">
      <w:pPr>
        <w:rPr/>
      </w:pPr>
      <w:r w:rsidDel="00000000" w:rsidR="00000000" w:rsidRPr="00000000">
        <w:rPr>
          <w:rtl w:val="0"/>
        </w:rPr>
        <w:t xml:space="preserve">Resultado: Mes será igual a 9.</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Extraer la hora de una marca de tiempo:</w:t>
      </w:r>
    </w:p>
    <w:p w:rsidR="00000000" w:rsidDel="00000000" w:rsidP="00000000" w:rsidRDefault="00000000" w:rsidRPr="00000000" w14:paraId="00000266">
      <w:pPr>
        <w:rPr/>
      </w:pPr>
      <w:r w:rsidDel="00000000" w:rsidR="00000000" w:rsidRPr="00000000">
        <w:rPr>
          <w:rtl w:val="0"/>
        </w:rPr>
        <w:t xml:space="preserve">SELECT EXTRACT(HOUR FROM TO_TIMESTAMP('2023-09-03 14:45:30', 'YYYY-MM-DD HH24:MI:SS')) AS Hora</w:t>
      </w:r>
    </w:p>
    <w:p w:rsidR="00000000" w:rsidDel="00000000" w:rsidP="00000000" w:rsidRDefault="00000000" w:rsidRPr="00000000" w14:paraId="00000267">
      <w:pPr>
        <w:rPr/>
      </w:pPr>
      <w:r w:rsidDel="00000000" w:rsidR="00000000" w:rsidRPr="00000000">
        <w:rPr>
          <w:rtl w:val="0"/>
        </w:rPr>
        <w:t xml:space="preserve">FROM dual;</w:t>
      </w:r>
    </w:p>
    <w:p w:rsidR="00000000" w:rsidDel="00000000" w:rsidP="00000000" w:rsidRDefault="00000000" w:rsidRPr="00000000" w14:paraId="00000268">
      <w:pPr>
        <w:rPr/>
      </w:pPr>
      <w:r w:rsidDel="00000000" w:rsidR="00000000" w:rsidRPr="00000000">
        <w:rPr>
          <w:rtl w:val="0"/>
        </w:rPr>
        <w:t xml:space="preserve">Resultado: Hora será igual a las 14.</w:t>
      </w:r>
    </w:p>
    <w:p w:rsidR="00000000" w:rsidDel="00000000" w:rsidP="00000000" w:rsidRDefault="00000000" w:rsidRPr="00000000" w14:paraId="00000269">
      <w:pPr>
        <w:rPr/>
      </w:pPr>
      <w:r w:rsidDel="00000000" w:rsidR="00000000" w:rsidRPr="00000000">
        <w:rPr>
          <w:rtl w:val="0"/>
        </w:rPr>
        <w:t xml:space="preserve">La función EXTRACT() es útil cuando necesitas analizar o realizar cálculos basados en componentes específicos de una fecha o una marca de tiempo en una consulta SQL. Puedes utilizarla para obtener información detallada de las fechas y horas almacenadas en tus datos.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2"/>
        <w:jc w:val="left"/>
        <w:rPr/>
      </w:pPr>
      <w:bookmarkStart w:colFirst="0" w:colLast="0" w:name="_heading=h.5n4w0nab5cd9" w:id="142"/>
      <w:bookmarkEnd w:id="142"/>
      <w:r w:rsidDel="00000000" w:rsidR="00000000" w:rsidRPr="00000000">
        <w:rPr>
          <w:rtl w:val="0"/>
        </w:rPr>
      </w:r>
    </w:p>
    <w:p w:rsidR="00000000" w:rsidDel="00000000" w:rsidP="00000000" w:rsidRDefault="00000000" w:rsidRPr="00000000" w14:paraId="0000026C">
      <w:pPr>
        <w:pStyle w:val="Heading2"/>
        <w:jc w:val="center"/>
        <w:rPr/>
      </w:pPr>
      <w:bookmarkStart w:colFirst="0" w:colLast="0" w:name="_heading=h.nwkegfsfmb4j" w:id="143"/>
      <w:bookmarkEnd w:id="143"/>
      <w:r w:rsidDel="00000000" w:rsidR="00000000" w:rsidRPr="00000000">
        <w:rPr>
          <w:rtl w:val="0"/>
        </w:rPr>
      </w:r>
    </w:p>
    <w:p w:rsidR="00000000" w:rsidDel="00000000" w:rsidP="00000000" w:rsidRDefault="00000000" w:rsidRPr="00000000" w14:paraId="0000026D">
      <w:pPr>
        <w:pStyle w:val="Heading2"/>
        <w:jc w:val="center"/>
        <w:rPr/>
      </w:pPr>
      <w:bookmarkStart w:colFirst="0" w:colLast="0" w:name="_heading=h.hr99z5tv5qxr" w:id="144"/>
      <w:bookmarkEnd w:id="144"/>
      <w:r w:rsidDel="00000000" w:rsidR="00000000" w:rsidRPr="00000000">
        <w:rPr>
          <w:rtl w:val="0"/>
        </w:rPr>
        <w:t xml:space="preserve">SIMBOLOS TIEMPO </w:t>
      </w:r>
    </w:p>
    <w:p w:rsidR="00000000" w:rsidDel="00000000" w:rsidP="00000000" w:rsidRDefault="00000000" w:rsidRPr="00000000" w14:paraId="0000026E">
      <w:pPr>
        <w:rPr/>
      </w:pPr>
      <w:r w:rsidDel="00000000" w:rsidR="00000000" w:rsidRPr="00000000">
        <w:rPr>
          <w:rtl w:val="0"/>
        </w:rPr>
        <w:t xml:space="preserve">SELECT TO_CHAR(SYSDATE, 'YYYY') AS "Año",</w:t>
      </w:r>
    </w:p>
    <w:p w:rsidR="00000000" w:rsidDel="00000000" w:rsidP="00000000" w:rsidRDefault="00000000" w:rsidRPr="00000000" w14:paraId="0000026F">
      <w:pPr>
        <w:rPr/>
      </w:pPr>
      <w:r w:rsidDel="00000000" w:rsidR="00000000" w:rsidRPr="00000000">
        <w:rPr>
          <w:rtl w:val="0"/>
        </w:rPr>
        <w:t xml:space="preserve">       TO_CHAR(SYSDATE, 'MM') AS "Mes",</w:t>
      </w:r>
    </w:p>
    <w:p w:rsidR="00000000" w:rsidDel="00000000" w:rsidP="00000000" w:rsidRDefault="00000000" w:rsidRPr="00000000" w14:paraId="00000270">
      <w:pPr>
        <w:rPr/>
      </w:pPr>
      <w:r w:rsidDel="00000000" w:rsidR="00000000" w:rsidRPr="00000000">
        <w:rPr>
          <w:rtl w:val="0"/>
        </w:rPr>
        <w:t xml:space="preserve">       TO_CHAR(SYSDATE, 'DD') AS "Día",</w:t>
      </w:r>
    </w:p>
    <w:p w:rsidR="00000000" w:rsidDel="00000000" w:rsidP="00000000" w:rsidRDefault="00000000" w:rsidRPr="00000000" w14:paraId="00000271">
      <w:pPr>
        <w:rPr/>
      </w:pPr>
      <w:r w:rsidDel="00000000" w:rsidR="00000000" w:rsidRPr="00000000">
        <w:rPr>
          <w:rtl w:val="0"/>
        </w:rPr>
        <w:t xml:space="preserve">       TO_CHAR(SYSDATE, 'SS') AS "Segundos"</w:t>
      </w:r>
    </w:p>
    <w:p w:rsidR="00000000" w:rsidDel="00000000" w:rsidP="00000000" w:rsidRDefault="00000000" w:rsidRPr="00000000" w14:paraId="00000272">
      <w:pPr>
        <w:rPr/>
      </w:pPr>
      <w:r w:rsidDel="00000000" w:rsidR="00000000" w:rsidRPr="00000000">
        <w:rPr>
          <w:rtl w:val="0"/>
        </w:rPr>
        <w:t xml:space="preserve">FROM DUAL;</w:t>
      </w:r>
    </w:p>
    <w:p w:rsidR="00000000" w:rsidDel="00000000" w:rsidP="00000000" w:rsidRDefault="00000000" w:rsidRPr="00000000" w14:paraId="00000273">
      <w:pPr>
        <w:rPr/>
      </w:pPr>
      <w:r w:rsidDel="00000000" w:rsidR="00000000" w:rsidRPr="00000000">
        <w:rPr>
          <w:rtl w:val="0"/>
        </w:rPr>
        <w:t xml:space="preserve"> ASÍ SE ESCRIBEN LOS LOS AÑOS MES DIA SEGUNDOS</w:t>
      </w:r>
    </w:p>
    <w:p w:rsidR="00000000" w:rsidDel="00000000" w:rsidP="00000000" w:rsidRDefault="00000000" w:rsidRPr="00000000" w14:paraId="00000274">
      <w:pPr>
        <w:rPr/>
      </w:pPr>
      <w:r w:rsidDel="00000000" w:rsidR="00000000" w:rsidRPr="00000000">
        <w:rPr>
          <w:rtl w:val="0"/>
        </w:rPr>
        <w:t xml:space="preserve">________________________________________________________________________________</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2"/>
        <w:jc w:val="center"/>
        <w:rPr/>
      </w:pPr>
      <w:bookmarkStart w:colFirst="0" w:colLast="0" w:name="_heading=h.azoa4lwqbv6n" w:id="145"/>
      <w:bookmarkEnd w:id="145"/>
      <w:r w:rsidDel="00000000" w:rsidR="00000000" w:rsidRPr="00000000">
        <w:rPr>
          <w:rtl w:val="0"/>
        </w:rPr>
      </w:r>
    </w:p>
    <w:p w:rsidR="00000000" w:rsidDel="00000000" w:rsidP="00000000" w:rsidRDefault="00000000" w:rsidRPr="00000000" w14:paraId="00000277">
      <w:pPr>
        <w:pStyle w:val="Heading2"/>
        <w:jc w:val="center"/>
        <w:rPr/>
      </w:pPr>
      <w:bookmarkStart w:colFirst="0" w:colLast="0" w:name="_heading=h.g79a3tscsbo4" w:id="146"/>
      <w:bookmarkEnd w:id="146"/>
      <w:r w:rsidDel="00000000" w:rsidR="00000000" w:rsidRPr="00000000">
        <w:rPr>
          <w:rtl w:val="0"/>
        </w:rPr>
      </w:r>
    </w:p>
    <w:p w:rsidR="00000000" w:rsidDel="00000000" w:rsidP="00000000" w:rsidRDefault="00000000" w:rsidRPr="00000000" w14:paraId="00000278">
      <w:pPr>
        <w:pStyle w:val="Heading2"/>
        <w:jc w:val="center"/>
        <w:rPr/>
      </w:pPr>
      <w:bookmarkStart w:colFirst="0" w:colLast="0" w:name="_heading=h.3eci3kve79ib" w:id="147"/>
      <w:bookmarkEnd w:id="147"/>
      <w:r w:rsidDel="00000000" w:rsidR="00000000" w:rsidRPr="00000000">
        <w:rPr>
          <w:rtl w:val="0"/>
        </w:rPr>
      </w:r>
    </w:p>
    <w:p w:rsidR="00000000" w:rsidDel="00000000" w:rsidP="00000000" w:rsidRDefault="00000000" w:rsidRPr="00000000" w14:paraId="00000279">
      <w:pPr>
        <w:pStyle w:val="Heading2"/>
        <w:jc w:val="left"/>
        <w:rPr/>
      </w:pPr>
      <w:bookmarkStart w:colFirst="0" w:colLast="0" w:name="_heading=h.goicffunvkyf" w:id="148"/>
      <w:bookmarkEnd w:id="148"/>
      <w:r w:rsidDel="00000000" w:rsidR="00000000" w:rsidRPr="00000000">
        <w:rPr>
          <w:rtl w:val="0"/>
        </w:rPr>
      </w:r>
    </w:p>
    <w:p w:rsidR="00000000" w:rsidDel="00000000" w:rsidP="00000000" w:rsidRDefault="00000000" w:rsidRPr="00000000" w14:paraId="0000027A">
      <w:pPr>
        <w:pStyle w:val="Heading2"/>
        <w:jc w:val="left"/>
        <w:rPr/>
      </w:pPr>
      <w:bookmarkStart w:colFirst="0" w:colLast="0" w:name="_heading=h.tbjw1u4edts0" w:id="149"/>
      <w:bookmarkEnd w:id="149"/>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1"/>
        <w:rPr/>
      </w:pPr>
      <w:bookmarkStart w:colFirst="0" w:colLast="0" w:name="_heading=h.6odeis31oh75" w:id="150"/>
      <w:bookmarkEnd w:id="150"/>
      <w:r w:rsidDel="00000000" w:rsidR="00000000" w:rsidRPr="00000000">
        <w:rPr>
          <w:rtl w:val="0"/>
        </w:rPr>
        <w:t xml:space="preserve">SEMANA(4)</w:t>
      </w:r>
    </w:p>
    <w:p w:rsidR="00000000" w:rsidDel="00000000" w:rsidP="00000000" w:rsidRDefault="00000000" w:rsidRPr="00000000" w14:paraId="0000027D">
      <w:pPr>
        <w:numPr>
          <w:ilvl w:val="0"/>
          <w:numId w:val="9"/>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pPr>
      <w:r w:rsidDel="00000000" w:rsidR="00000000" w:rsidRPr="00000000">
        <w:rPr>
          <w:rFonts w:ascii="Roboto" w:cs="Roboto" w:eastAsia="Roboto" w:hAnsi="Roboto"/>
          <w:color w:val="374151"/>
          <w:sz w:val="24"/>
          <w:szCs w:val="24"/>
          <w:rtl w:val="0"/>
        </w:rPr>
        <w:t xml:space="preserve">Solo se seleccionarán las filas donde la fecha de contratación </w:t>
      </w:r>
    </w:p>
    <w:p w:rsidR="00000000" w:rsidDel="00000000" w:rsidP="00000000" w:rsidRDefault="00000000" w:rsidRPr="00000000" w14:paraId="0000027E">
      <w:pPr>
        <w:numPr>
          <w:ilvl w:val="0"/>
          <w:numId w:val="9"/>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("FECHA_CONTRATO") sea anterior al 5 de marzo de 2008. Esto significa que la consulta mostrará empleados que fueron contratados antes de esa fecha.</w:t>
      </w:r>
    </w:p>
    <w:p w:rsidR="00000000" w:rsidDel="00000000" w:rsidP="00000000" w:rsidRDefault="00000000" w:rsidRPr="00000000" w14:paraId="0000027F">
      <w:pPr>
        <w:numPr>
          <w:ilvl w:val="0"/>
          <w:numId w:val="9"/>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352425</wp:posOffset>
            </wp:positionV>
            <wp:extent cx="3438525" cy="3924300"/>
            <wp:effectExtent b="0" l="0" r="0" t="0"/>
            <wp:wrapSquare wrapText="bothSides" distB="114300" distT="114300" distL="114300" distR="114300"/>
            <wp:docPr id="2118696381"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3438525" cy="3924300"/>
                    </a:xfrm>
                    <a:prstGeom prst="rect"/>
                    <a:ln/>
                  </pic:spPr>
                </pic:pic>
              </a:graphicData>
            </a:graphic>
          </wp:anchor>
        </w:drawing>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4"/>
        <w:rPr/>
      </w:pPr>
      <w:bookmarkStart w:colFirst="0" w:colLast="0" w:name="_heading=h.81n6ypq3jknc" w:id="151"/>
      <w:bookmarkEnd w:id="151"/>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4"/>
        <w:rPr/>
      </w:pPr>
      <w:bookmarkStart w:colFirst="0" w:colLast="0" w:name="_heading=h.rzhuhzwewzfe" w:id="152"/>
      <w:bookmarkEnd w:id="152"/>
      <w:r w:rsidDel="00000000" w:rsidR="00000000" w:rsidRPr="00000000">
        <w:rPr>
          <w:rtl w:val="0"/>
        </w:rPr>
        <w:t xml:space="preserve">F TO_CHAR()</w:t>
      </w:r>
    </w:p>
    <w:p w:rsidR="00000000" w:rsidDel="00000000" w:rsidP="00000000" w:rsidRDefault="00000000" w:rsidRPr="00000000" w14:paraId="00000284">
      <w:pPr>
        <w:rPr/>
      </w:pPr>
      <w:r w:rsidDel="00000000" w:rsidR="00000000" w:rsidRPr="00000000">
        <w:rPr>
          <w:rFonts w:ascii="Roboto" w:cs="Roboto" w:eastAsia="Roboto" w:hAnsi="Roboto"/>
          <w:color w:val="374151"/>
          <w:sz w:val="24"/>
          <w:szCs w:val="24"/>
          <w:shd w:fill="f7f7f8" w:val="clear"/>
          <w:rtl w:val="0"/>
        </w:rPr>
        <w:t xml:space="preserve">La función </w:t>
      </w:r>
      <w:r w:rsidDel="00000000" w:rsidR="00000000" w:rsidRPr="00000000">
        <w:rPr>
          <w:rFonts w:ascii="Courier New" w:cs="Courier New" w:eastAsia="Courier New" w:hAnsi="Courier New"/>
          <w:color w:val="188038"/>
          <w:sz w:val="19"/>
          <w:szCs w:val="19"/>
          <w:shd w:fill="f7f7f8" w:val="clear"/>
          <w:rtl w:val="0"/>
        </w:rPr>
        <w:t xml:space="preserve">TO_CHAR()</w:t>
      </w:r>
      <w:r w:rsidDel="00000000" w:rsidR="00000000" w:rsidRPr="00000000">
        <w:rPr>
          <w:rFonts w:ascii="Roboto" w:cs="Roboto" w:eastAsia="Roboto" w:hAnsi="Roboto"/>
          <w:color w:val="374151"/>
          <w:sz w:val="24"/>
          <w:szCs w:val="24"/>
          <w:shd w:fill="f7f7f8" w:val="clear"/>
          <w:rtl w:val="0"/>
        </w:rPr>
        <w:t xml:space="preserve"> en SQL se utiliza para convertir valores numéricos, fechas, horas u otros tipos de datos en una cadena de caracteres (texto). Es especialmente útil para formatear datos según un formato específico para su presentación o conversión en un formato de cadena deseado.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1076325</wp:posOffset>
            </wp:positionV>
            <wp:extent cx="3115628" cy="2002310"/>
            <wp:effectExtent b="0" l="0" r="0" t="0"/>
            <wp:wrapSquare wrapText="bothSides" distB="114300" distT="114300" distL="114300" distR="114300"/>
            <wp:docPr id="2118696412" name="image113.png"/>
            <a:graphic>
              <a:graphicData uri="http://schemas.openxmlformats.org/drawingml/2006/picture">
                <pic:pic>
                  <pic:nvPicPr>
                    <pic:cNvPr id="0" name="image113.png"/>
                    <pic:cNvPicPr preferRelativeResize="0"/>
                  </pic:nvPicPr>
                  <pic:blipFill>
                    <a:blip r:embed="rId68"/>
                    <a:srcRect b="0" l="0" r="0" t="0"/>
                    <a:stretch>
                      <a:fillRect/>
                    </a:stretch>
                  </pic:blipFill>
                  <pic:spPr>
                    <a:xfrm>
                      <a:off x="0" y="0"/>
                      <a:ext cx="3115628" cy="2002310"/>
                    </a:xfrm>
                    <a:prstGeom prst="rect"/>
                    <a:ln/>
                  </pic:spPr>
                </pic:pic>
              </a:graphicData>
            </a:graphic>
          </wp:anchor>
        </w:drawing>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1)Convertir una fecha en una cadena de caracteres con un formato específico:</w:t>
      </w:r>
    </w:p>
    <w:p w:rsidR="00000000" w:rsidDel="00000000" w:rsidP="00000000" w:rsidRDefault="00000000" w:rsidRPr="00000000" w14:paraId="0000028E">
      <w:pPr>
        <w:rPr/>
      </w:pPr>
      <w:r w:rsidDel="00000000" w:rsidR="00000000" w:rsidRPr="00000000">
        <w:rPr>
          <w:rtl w:val="0"/>
        </w:rPr>
        <w:t xml:space="preserve">SELECT TO_CHAR(TO_DATE('2023-09-03', 'YYYY-MM-DD'), 'DD/MM/YYYY') AS FechaFormateada</w:t>
      </w:r>
    </w:p>
    <w:p w:rsidR="00000000" w:rsidDel="00000000" w:rsidP="00000000" w:rsidRDefault="00000000" w:rsidRPr="00000000" w14:paraId="0000028F">
      <w:pPr>
        <w:rPr/>
      </w:pPr>
      <w:r w:rsidDel="00000000" w:rsidR="00000000" w:rsidRPr="00000000">
        <w:rPr>
          <w:rtl w:val="0"/>
        </w:rPr>
        <w:t xml:space="preserve">FROM dual;</w:t>
      </w:r>
    </w:p>
    <w:p w:rsidR="00000000" w:rsidDel="00000000" w:rsidP="00000000" w:rsidRDefault="00000000" w:rsidRPr="00000000" w14:paraId="00000290">
      <w:pPr>
        <w:rPr/>
      </w:pPr>
      <w:r w:rsidDel="00000000" w:rsidR="00000000" w:rsidRPr="00000000">
        <w:rPr>
          <w:rtl w:val="0"/>
        </w:rPr>
        <w:t xml:space="preserve">Resultado: '03/09/2023'.</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2)Convertir un número en una cadena de caracteres:</w:t>
      </w:r>
    </w:p>
    <w:p w:rsidR="00000000" w:rsidDel="00000000" w:rsidP="00000000" w:rsidRDefault="00000000" w:rsidRPr="00000000" w14:paraId="00000293">
      <w:pPr>
        <w:rPr/>
      </w:pPr>
      <w:r w:rsidDel="00000000" w:rsidR="00000000" w:rsidRPr="00000000">
        <w:rPr>
          <w:rtl w:val="0"/>
        </w:rPr>
        <w:t xml:space="preserve">SELECT TO_CHAR(12345.67, '999,999.99') AS NumeroFormateado</w:t>
      </w:r>
    </w:p>
    <w:p w:rsidR="00000000" w:rsidDel="00000000" w:rsidP="00000000" w:rsidRDefault="00000000" w:rsidRPr="00000000" w14:paraId="00000294">
      <w:pPr>
        <w:rPr/>
      </w:pPr>
      <w:r w:rsidDel="00000000" w:rsidR="00000000" w:rsidRPr="00000000">
        <w:rPr>
          <w:rtl w:val="0"/>
        </w:rPr>
        <w:t xml:space="preserve">FROM dual;</w:t>
      </w:r>
    </w:p>
    <w:p w:rsidR="00000000" w:rsidDel="00000000" w:rsidP="00000000" w:rsidRDefault="00000000" w:rsidRPr="00000000" w14:paraId="00000295">
      <w:pPr>
        <w:rPr/>
      </w:pPr>
      <w:r w:rsidDel="00000000" w:rsidR="00000000" w:rsidRPr="00000000">
        <w:rPr>
          <w:rtl w:val="0"/>
        </w:rPr>
        <w:t xml:space="preserve">Resultado: N '12,345.67'.</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342900</wp:posOffset>
            </wp:positionV>
            <wp:extent cx="3487103" cy="1935964"/>
            <wp:effectExtent b="0" l="0" r="0" t="0"/>
            <wp:wrapSquare wrapText="bothSides" distB="114300" distT="114300" distL="114300" distR="114300"/>
            <wp:docPr id="2118696471" name="image172.png"/>
            <a:graphic>
              <a:graphicData uri="http://schemas.openxmlformats.org/drawingml/2006/picture">
                <pic:pic>
                  <pic:nvPicPr>
                    <pic:cNvPr id="0" name="image172.png"/>
                    <pic:cNvPicPr preferRelativeResize="0"/>
                  </pic:nvPicPr>
                  <pic:blipFill>
                    <a:blip r:embed="rId69"/>
                    <a:srcRect b="0" l="0" r="0" t="0"/>
                    <a:stretch>
                      <a:fillRect/>
                    </a:stretch>
                  </pic:blipFill>
                  <pic:spPr>
                    <a:xfrm>
                      <a:off x="0" y="0"/>
                      <a:ext cx="3487103" cy="1935964"/>
                    </a:xfrm>
                    <a:prstGeom prst="rect"/>
                    <a:ln/>
                  </pic:spPr>
                </pic:pic>
              </a:graphicData>
            </a:graphic>
          </wp:anchor>
        </w:drawing>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EN EL EJEMPLO SE MUESTRA LAS DIFERENTES</w:t>
      </w:r>
    </w:p>
    <w:p w:rsidR="00000000" w:rsidDel="00000000" w:rsidP="00000000" w:rsidRDefault="00000000" w:rsidRPr="00000000" w14:paraId="00000299">
      <w:pPr>
        <w:rPr/>
      </w:pPr>
      <w:r w:rsidDel="00000000" w:rsidR="00000000" w:rsidRPr="00000000">
        <w:rPr>
          <w:rtl w:val="0"/>
        </w:rPr>
        <w:t xml:space="preserve">MANERAS DE QUE SE PUEDE OCUPAR</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4"/>
        <w:rPr/>
      </w:pPr>
      <w:bookmarkStart w:colFirst="0" w:colLast="0" w:name="_heading=h.tw0muq7e6yq3" w:id="153"/>
      <w:bookmarkEnd w:id="153"/>
      <w:r w:rsidDel="00000000" w:rsidR="00000000" w:rsidRPr="00000000">
        <w:rPr>
          <w:rtl w:val="0"/>
        </w:rPr>
        <w:t xml:space="preserve">TIPOS DE TO_CHAR()</w:t>
      </w:r>
    </w:p>
    <w:p w:rsidR="00000000" w:rsidDel="00000000" w:rsidP="00000000" w:rsidRDefault="00000000" w:rsidRPr="00000000" w14:paraId="000002A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152400</wp:posOffset>
            </wp:positionV>
            <wp:extent cx="3344228" cy="2273323"/>
            <wp:effectExtent b="0" l="0" r="0" t="0"/>
            <wp:wrapSquare wrapText="bothSides" distB="114300" distT="114300" distL="114300" distR="114300"/>
            <wp:docPr id="2118696420" name="image122.png"/>
            <a:graphic>
              <a:graphicData uri="http://schemas.openxmlformats.org/drawingml/2006/picture">
                <pic:pic>
                  <pic:nvPicPr>
                    <pic:cNvPr id="0" name="image122.png"/>
                    <pic:cNvPicPr preferRelativeResize="0"/>
                  </pic:nvPicPr>
                  <pic:blipFill>
                    <a:blip r:embed="rId70"/>
                    <a:srcRect b="0" l="0" r="0" t="0"/>
                    <a:stretch>
                      <a:fillRect/>
                    </a:stretch>
                  </pic:blipFill>
                  <pic:spPr>
                    <a:xfrm>
                      <a:off x="0" y="0"/>
                      <a:ext cx="3344228" cy="2273323"/>
                    </a:xfrm>
                    <a:prstGeom prst="rect"/>
                    <a:ln/>
                  </pic:spPr>
                </pic:pic>
              </a:graphicData>
            </a:graphic>
          </wp:anchor>
        </w:drawing>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9: Representa un número.</w:t>
      </w:r>
    </w:p>
    <w:p w:rsidR="00000000" w:rsidDel="00000000" w:rsidP="00000000" w:rsidRDefault="00000000" w:rsidRPr="00000000" w14:paraId="000002AB">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0: Fuerza a que se muestre un cero.</w:t>
      </w:r>
    </w:p>
    <w:p w:rsidR="00000000" w:rsidDel="00000000" w:rsidP="00000000" w:rsidRDefault="00000000" w:rsidRPr="00000000" w14:paraId="000002AC">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 Coloca un signo dólar.</w:t>
      </w:r>
    </w:p>
    <w:p w:rsidR="00000000" w:rsidDel="00000000" w:rsidP="00000000" w:rsidRDefault="00000000" w:rsidRPr="00000000" w14:paraId="000002AD">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L: Coloca el símbolo de moneda local.</w:t>
      </w:r>
    </w:p>
    <w:p w:rsidR="00000000" w:rsidDel="00000000" w:rsidP="00000000" w:rsidRDefault="00000000" w:rsidRPr="00000000" w14:paraId="000002AE">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G: muestra un punto como separador de grupo en la posición especificada.</w:t>
      </w:r>
    </w:p>
    <w:p w:rsidR="00000000" w:rsidDel="00000000" w:rsidP="00000000" w:rsidRDefault="00000000" w:rsidRPr="00000000" w14:paraId="000002AF">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 Coloca un punto decimal en la posición especificada. En </w:t>
      </w:r>
      <w:r w:rsidDel="00000000" w:rsidR="00000000" w:rsidRPr="00000000">
        <w:rPr>
          <w:sz w:val="24"/>
          <w:szCs w:val="24"/>
          <w:rtl w:val="0"/>
        </w:rPr>
        <w:t xml:space="preserve">una Base de Datos Oracle el punto es el separador de decimales.</w:t>
      </w:r>
    </w:p>
    <w:p w:rsidR="00000000" w:rsidDel="00000000" w:rsidP="00000000" w:rsidRDefault="00000000" w:rsidRPr="00000000" w14:paraId="000002B0">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 : Coloca un separador de miles. E</w:t>
      </w:r>
      <w:r w:rsidDel="00000000" w:rsidR="00000000" w:rsidRPr="00000000">
        <w:rPr>
          <w:sz w:val="24"/>
          <w:szCs w:val="24"/>
          <w:rtl w:val="0"/>
        </w:rPr>
        <w:t xml:space="preserve">n una Base de Datos Oracle la coma es el separador de miles.</w:t>
      </w:r>
    </w:p>
    <w:p w:rsidR="00000000" w:rsidDel="00000000" w:rsidP="00000000" w:rsidRDefault="00000000" w:rsidRPr="00000000" w14:paraId="000002B1">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D: coloca el carácter decimal en la posición especificada (defecto es punto). </w:t>
      </w:r>
    </w:p>
    <w:p w:rsidR="00000000" w:rsidDel="00000000" w:rsidP="00000000" w:rsidRDefault="00000000" w:rsidRPr="00000000" w14:paraId="000002B2">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V: multiplica por 10 n veces (n = número de 9 o 0 (ceros) después de la V)</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drawing>
          <wp:inline distB="114300" distT="114300" distL="114300" distR="114300">
            <wp:extent cx="3715703" cy="2059640"/>
            <wp:effectExtent b="0" l="0" r="0" t="0"/>
            <wp:docPr id="2118696362"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3715703" cy="205964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LOS G SON COMILLAS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4"/>
        <w:rPr/>
      </w:pPr>
      <w:bookmarkStart w:colFirst="0" w:colLast="0" w:name="_heading=h.ig9xm0293s2j" w:id="154"/>
      <w:bookmarkEnd w:id="154"/>
      <w:r w:rsidDel="00000000" w:rsidR="00000000" w:rsidRPr="00000000">
        <w:rPr>
          <w:rtl w:val="0"/>
        </w:rPr>
      </w:r>
    </w:p>
    <w:p w:rsidR="00000000" w:rsidDel="00000000" w:rsidP="00000000" w:rsidRDefault="00000000" w:rsidRPr="00000000" w14:paraId="000002B9">
      <w:pPr>
        <w:pStyle w:val="Heading4"/>
        <w:rPr/>
      </w:pPr>
      <w:bookmarkStart w:colFirst="0" w:colLast="0" w:name="_heading=h.hebjls5yavme" w:id="155"/>
      <w:bookmarkEnd w:id="155"/>
      <w:r w:rsidDel="00000000" w:rsidR="00000000" w:rsidRPr="00000000">
        <w:rPr>
          <w:rtl w:val="0"/>
        </w:rPr>
        <w:t xml:space="preserve">TO_NUMBER()</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TO_NUMBER puede convertir un carácter a un  formato número</w:t>
      </w:r>
    </w:p>
    <w:p w:rsidR="00000000" w:rsidDel="00000000" w:rsidP="00000000" w:rsidRDefault="00000000" w:rsidRPr="00000000" w14:paraId="000002BC">
      <w:pPr>
        <w:rPr/>
      </w:pPr>
      <w:r w:rsidDel="00000000" w:rsidR="00000000" w:rsidRPr="00000000">
        <w:rPr/>
        <w:drawing>
          <wp:inline distB="114300" distT="114300" distL="114300" distR="114300">
            <wp:extent cx="5612130" cy="3644900"/>
            <wp:effectExtent b="0" l="0" r="0" t="0"/>
            <wp:docPr id="2118696408" name="image109.png"/>
            <a:graphic>
              <a:graphicData uri="http://schemas.openxmlformats.org/drawingml/2006/picture">
                <pic:pic>
                  <pic:nvPicPr>
                    <pic:cNvPr id="0" name="image109.png"/>
                    <pic:cNvPicPr preferRelativeResize="0"/>
                  </pic:nvPicPr>
                  <pic:blipFill>
                    <a:blip r:embed="rId72"/>
                    <a:srcRect b="0" l="0" r="0" t="0"/>
                    <a:stretch>
                      <a:fillRect/>
                    </a:stretch>
                  </pic:blipFill>
                  <pic:spPr>
                    <a:xfrm>
                      <a:off x="0" y="0"/>
                      <a:ext cx="56121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Para poder convertir un literal o una columna de tipo de dato carácter a fecha se debe usar la función TO_DATE. La restricción es que el valor del carácter a convertir debe tener un formato de fecha válida. El formato de conversión es opcional sin embargo, si se desea dar un formato en particular, los elementos que se pueden usar son los mismo que se usan para fecha con la función TO_CHAR.</w:t>
      </w:r>
    </w:p>
    <w:p w:rsidR="00000000" w:rsidDel="00000000" w:rsidP="00000000" w:rsidRDefault="00000000" w:rsidRPr="00000000" w14:paraId="000002BE">
      <w:pPr>
        <w:rPr/>
      </w:pPr>
      <w:r w:rsidDel="00000000" w:rsidR="00000000" w:rsidRPr="00000000">
        <w:rPr>
          <w:rtl w:val="0"/>
        </w:rPr>
        <w:t xml:space="preserve">En el ejemplo, se tiene un literal que es una fecha pero no en el formato tradicional, por lo tanto cuando se trata de convertir ese carácter a fecha se produce un error. Para poder mostrar ese literal en como fecha, se debe de dar un formato de conversión válido al valor literal.</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400675" cy="2781300"/>
            <wp:effectExtent b="0" l="0" r="0" t="0"/>
            <wp:docPr id="2118696570" name="image271.png"/>
            <a:graphic>
              <a:graphicData uri="http://schemas.openxmlformats.org/drawingml/2006/picture">
                <pic:pic>
                  <pic:nvPicPr>
                    <pic:cNvPr id="0" name="image271.png"/>
                    <pic:cNvPicPr preferRelativeResize="0"/>
                  </pic:nvPicPr>
                  <pic:blipFill>
                    <a:blip r:embed="rId73"/>
                    <a:srcRect b="0" l="0" r="0" t="0"/>
                    <a:stretch>
                      <a:fillRect/>
                    </a:stretch>
                  </pic:blipFill>
                  <pic:spPr>
                    <a:xfrm>
                      <a:off x="0" y="0"/>
                      <a:ext cx="54006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Uso de Función TO_DATE con Caracteres </w:t>
      </w:r>
    </w:p>
    <w:p w:rsidR="00000000" w:rsidDel="00000000" w:rsidP="00000000" w:rsidRDefault="00000000" w:rsidRPr="00000000" w14:paraId="000002C5">
      <w:pPr>
        <w:rPr/>
      </w:pPr>
      <w:r w:rsidDel="00000000" w:rsidR="00000000" w:rsidRPr="00000000">
        <w:rPr>
          <w:rtl w:val="0"/>
        </w:rPr>
        <w:t xml:space="preserve">En la primera sentencia del ejemplo se desea mostrar sólo el año del valor 01/08/2019. Sin embargo como el elemento YYYY se usa para fechas, al ejecutar se produce el error número no valido porque el valor a convertir es de tipo de dato caracter. ¿Entonces que se puede hacer?</w:t>
      </w:r>
    </w:p>
    <w:p w:rsidR="00000000" w:rsidDel="00000000" w:rsidP="00000000" w:rsidRDefault="00000000" w:rsidRPr="00000000" w14:paraId="000002C6">
      <w:pPr>
        <w:rPr/>
      </w:pPr>
      <w:r w:rsidDel="00000000" w:rsidR="00000000" w:rsidRPr="00000000">
        <w:rPr>
          <w:rtl w:val="0"/>
        </w:rPr>
        <w:t xml:space="preserve">La segunda sentencia del ejemplo muestra que primero se debe convertir el valor 01/08/2019 a tipo de dato fecha usando la función TO_DATE. Una vez convertido se puede mostrar ahora el año</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2"/>
        <w:jc w:val="center"/>
        <w:rPr/>
      </w:pPr>
      <w:bookmarkStart w:colFirst="0" w:colLast="0" w:name="_heading=h.sj1yd9tjv75d" w:id="156"/>
      <w:bookmarkEnd w:id="156"/>
      <w:r w:rsidDel="00000000" w:rsidR="00000000" w:rsidRPr="00000000">
        <w:rPr>
          <w:rtl w:val="0"/>
        </w:rPr>
        <w:t xml:space="preserve">Funciones  para validar valores Nulos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4"/>
        <w:rPr/>
      </w:pPr>
      <w:bookmarkStart w:colFirst="0" w:colLast="0" w:name="_heading=h.t7pilwwmn96a" w:id="157"/>
      <w:bookmarkEnd w:id="157"/>
      <w:r w:rsidDel="00000000" w:rsidR="00000000" w:rsidRPr="00000000">
        <w:rPr>
          <w:rtl w:val="0"/>
        </w:rPr>
      </w:r>
    </w:p>
    <w:p w:rsidR="00000000" w:rsidDel="00000000" w:rsidP="00000000" w:rsidRDefault="00000000" w:rsidRPr="00000000" w14:paraId="000002CB">
      <w:pPr>
        <w:pStyle w:val="Heading4"/>
        <w:rPr/>
      </w:pPr>
      <w:bookmarkStart w:colFirst="0" w:colLast="0" w:name="_heading=h.v7ahczxhq2ij" w:id="158"/>
      <w:bookmarkEnd w:id="158"/>
      <w:r w:rsidDel="00000000" w:rsidR="00000000" w:rsidRPr="00000000">
        <w:rPr>
          <w:rtl w:val="0"/>
        </w:rPr>
      </w:r>
    </w:p>
    <w:p w:rsidR="00000000" w:rsidDel="00000000" w:rsidP="00000000" w:rsidRDefault="00000000" w:rsidRPr="00000000" w14:paraId="000002CC">
      <w:pPr>
        <w:pStyle w:val="Heading4"/>
        <w:rPr/>
      </w:pPr>
      <w:bookmarkStart w:colFirst="0" w:colLast="0" w:name="_heading=h.vx1xe5v5y2cv" w:id="159"/>
      <w:bookmarkEnd w:id="159"/>
      <w:r w:rsidDel="00000000" w:rsidR="00000000" w:rsidRPr="00000000">
        <w:rPr>
          <w:rtl w:val="0"/>
        </w:rPr>
      </w:r>
    </w:p>
    <w:p w:rsidR="00000000" w:rsidDel="00000000" w:rsidP="00000000" w:rsidRDefault="00000000" w:rsidRPr="00000000" w14:paraId="000002CD">
      <w:pPr>
        <w:pStyle w:val="Heading4"/>
        <w:rPr/>
      </w:pPr>
      <w:bookmarkStart w:colFirst="0" w:colLast="0" w:name="_heading=h.nq0uty2ebfaj" w:id="160"/>
      <w:bookmarkEnd w:id="160"/>
      <w:r w:rsidDel="00000000" w:rsidR="00000000" w:rsidRPr="00000000">
        <w:rPr>
          <w:rtl w:val="0"/>
        </w:rPr>
      </w:r>
    </w:p>
    <w:p w:rsidR="00000000" w:rsidDel="00000000" w:rsidP="00000000" w:rsidRDefault="00000000" w:rsidRPr="00000000" w14:paraId="000002CE">
      <w:pPr>
        <w:pStyle w:val="Heading4"/>
        <w:rPr/>
      </w:pPr>
      <w:bookmarkStart w:colFirst="0" w:colLast="0" w:name="_heading=h.kd2vv4baqjrc" w:id="161"/>
      <w:bookmarkEnd w:id="161"/>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4"/>
        <w:rPr/>
      </w:pPr>
      <w:bookmarkStart w:colFirst="0" w:colLast="0" w:name="_heading=h.7tcib0k54ytd" w:id="162"/>
      <w:bookmarkEnd w:id="162"/>
      <w:r w:rsidDel="00000000" w:rsidR="00000000" w:rsidRPr="00000000">
        <w:rPr>
          <w:rtl w:val="0"/>
        </w:rPr>
        <w:t xml:space="preserve">NVL()</w:t>
      </w:r>
    </w:p>
    <w:p w:rsidR="00000000" w:rsidDel="00000000" w:rsidP="00000000" w:rsidRDefault="00000000" w:rsidRPr="00000000" w14:paraId="000002D1">
      <w:pPr>
        <w:rPr>
          <w:sz w:val="24"/>
          <w:szCs w:val="24"/>
        </w:rPr>
      </w:pPr>
      <w:r w:rsidDel="00000000" w:rsidR="00000000" w:rsidRPr="00000000">
        <w:rPr>
          <w:sz w:val="24"/>
          <w:szCs w:val="24"/>
          <w:rtl w:val="0"/>
        </w:rPr>
        <w:t xml:space="preserve">Si el valor de expr1 es NULO , devuelve el valor de expr2. Si no es NULO retorna el valor de expr1</w:t>
      </w:r>
    </w:p>
    <w:p w:rsidR="00000000" w:rsidDel="00000000" w:rsidP="00000000" w:rsidRDefault="00000000" w:rsidRPr="00000000" w14:paraId="000002D2">
      <w:pPr>
        <w:rPr/>
      </w:pPr>
      <w:r w:rsidDel="00000000" w:rsidR="00000000" w:rsidRPr="00000000">
        <w:rPr>
          <w:sz w:val="24"/>
          <w:szCs w:val="24"/>
        </w:rPr>
        <w:drawing>
          <wp:inline distB="114300" distT="114300" distL="114300" distR="114300">
            <wp:extent cx="3514725" cy="3695700"/>
            <wp:effectExtent b="0" l="0" r="0" t="0"/>
            <wp:docPr id="2118696588" name="image290.png"/>
            <a:graphic>
              <a:graphicData uri="http://schemas.openxmlformats.org/drawingml/2006/picture">
                <pic:pic>
                  <pic:nvPicPr>
                    <pic:cNvPr id="0" name="image290.png"/>
                    <pic:cNvPicPr preferRelativeResize="0"/>
                  </pic:nvPicPr>
                  <pic:blipFill>
                    <a:blip r:embed="rId74"/>
                    <a:srcRect b="0" l="0" r="0" t="0"/>
                    <a:stretch>
                      <a:fillRect/>
                    </a:stretch>
                  </pic:blipFill>
                  <pic:spPr>
                    <a:xfrm>
                      <a:off x="0" y="0"/>
                      <a:ext cx="3514725" cy="36957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D3">
      <w:pPr>
        <w:rPr/>
      </w:pPr>
      <w:r w:rsidDel="00000000" w:rsidR="00000000" w:rsidRPr="00000000">
        <w:rPr>
          <w:rtl w:val="0"/>
        </w:rPr>
        <w:t xml:space="preserve">LO QUE HACE ES QUE LOS QUE TIENEN NULL ESCRIBE “NO SEGUNDO NOMBRE”</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4"/>
        <w:rPr/>
      </w:pPr>
      <w:bookmarkStart w:colFirst="0" w:colLast="0" w:name="_heading=h.y9oi29igxmd5" w:id="163"/>
      <w:bookmarkEnd w:id="163"/>
      <w:r w:rsidDel="00000000" w:rsidR="00000000" w:rsidRPr="00000000">
        <w:rPr>
          <w:rtl w:val="0"/>
        </w:rPr>
        <w:t xml:space="preserve">NVL2()</w:t>
      </w:r>
    </w:p>
    <w:p w:rsidR="00000000" w:rsidDel="00000000" w:rsidP="00000000" w:rsidRDefault="00000000" w:rsidRPr="00000000" w14:paraId="000002DF">
      <w:pPr>
        <w:spacing w:after="0" w:line="276" w:lineRule="auto"/>
        <w:rPr>
          <w:sz w:val="24"/>
          <w:szCs w:val="24"/>
        </w:rPr>
      </w:pPr>
      <w:r w:rsidDel="00000000" w:rsidR="00000000" w:rsidRPr="00000000">
        <w:rPr>
          <w:rFonts w:ascii="Arial" w:cs="Arial" w:eastAsia="Arial" w:hAnsi="Arial"/>
          <w:sz w:val="24"/>
          <w:szCs w:val="24"/>
          <w:rtl w:val="0"/>
        </w:rPr>
        <w:t xml:space="preserve">•</w:t>
      </w:r>
      <w:r w:rsidDel="00000000" w:rsidR="00000000" w:rsidRPr="00000000">
        <w:rPr>
          <w:sz w:val="24"/>
          <w:szCs w:val="24"/>
          <w:rtl w:val="0"/>
        </w:rPr>
        <w:t xml:space="preserve">Devuelve el valor de expr2 si el valor de expr1 no es NULO. Si expr1 es NULO devuelve el valor de expr3.</w:t>
      </w:r>
    </w:p>
    <w:p w:rsidR="00000000" w:rsidDel="00000000" w:rsidP="00000000" w:rsidRDefault="00000000" w:rsidRPr="00000000" w14:paraId="000002E0">
      <w:pPr>
        <w:spacing w:after="0" w:line="276" w:lineRule="auto"/>
        <w:rPr>
          <w:sz w:val="24"/>
          <w:szCs w:val="24"/>
        </w:rPr>
      </w:pPr>
      <w:r w:rsidDel="00000000" w:rsidR="00000000" w:rsidRPr="00000000">
        <w:rPr>
          <w:rtl w:val="0"/>
        </w:rPr>
      </w:r>
    </w:p>
    <w:p w:rsidR="00000000" w:rsidDel="00000000" w:rsidP="00000000" w:rsidRDefault="00000000" w:rsidRPr="00000000" w14:paraId="000002E1">
      <w:pPr>
        <w:spacing w:after="0" w:line="276" w:lineRule="auto"/>
        <w:rPr>
          <w:sz w:val="24"/>
          <w:szCs w:val="24"/>
        </w:rPr>
      </w:pPr>
      <w:r w:rsidDel="00000000" w:rsidR="00000000" w:rsidRPr="00000000">
        <w:rPr>
          <w:sz w:val="24"/>
          <w:szCs w:val="24"/>
          <w:rtl w:val="0"/>
        </w:rPr>
        <w:t xml:space="preserve">Ejemplo 4: Supongamos que tienes una tabla de productos con una columna "Stock Disponible" que indica la cantidad de unidades disponibles de un producto y deseas mostrar si un producto está disponible o agotado:</w:t>
      </w:r>
    </w:p>
    <w:p w:rsidR="00000000" w:rsidDel="00000000" w:rsidP="00000000" w:rsidRDefault="00000000" w:rsidRPr="00000000" w14:paraId="000002E2">
      <w:pPr>
        <w:spacing w:after="0" w:line="276" w:lineRule="auto"/>
        <w:rPr>
          <w:sz w:val="24"/>
          <w:szCs w:val="24"/>
        </w:rPr>
      </w:pPr>
      <w:r w:rsidDel="00000000" w:rsidR="00000000" w:rsidRPr="00000000">
        <w:rPr>
          <w:rtl w:val="0"/>
        </w:rPr>
      </w:r>
    </w:p>
    <w:p w:rsidR="00000000" w:rsidDel="00000000" w:rsidP="00000000" w:rsidRDefault="00000000" w:rsidRPr="00000000" w14:paraId="000002E3">
      <w:pPr>
        <w:spacing w:after="0" w:line="276" w:lineRule="auto"/>
        <w:rPr>
          <w:sz w:val="24"/>
          <w:szCs w:val="24"/>
        </w:rPr>
      </w:pPr>
      <w:r w:rsidDel="00000000" w:rsidR="00000000" w:rsidRPr="00000000">
        <w:rPr>
          <w:sz w:val="24"/>
          <w:szCs w:val="24"/>
          <w:rtl w:val="0"/>
        </w:rPr>
        <w:t xml:space="preserve">SELECT Nombre_Producto,</w:t>
      </w:r>
    </w:p>
    <w:p w:rsidR="00000000" w:rsidDel="00000000" w:rsidP="00000000" w:rsidRDefault="00000000" w:rsidRPr="00000000" w14:paraId="000002E4">
      <w:pPr>
        <w:spacing w:after="0" w:line="276" w:lineRule="auto"/>
        <w:rPr>
          <w:sz w:val="24"/>
          <w:szCs w:val="24"/>
        </w:rPr>
      </w:pPr>
      <w:r w:rsidDel="00000000" w:rsidR="00000000" w:rsidRPr="00000000">
        <w:rPr>
          <w:sz w:val="24"/>
          <w:szCs w:val="24"/>
          <w:rtl w:val="0"/>
        </w:rPr>
        <w:t xml:space="preserve">       NVL2(Stock_Disponible, 'Disponible', 'Agotado') AS Estado_Stock</w:t>
      </w:r>
    </w:p>
    <w:p w:rsidR="00000000" w:rsidDel="00000000" w:rsidP="00000000" w:rsidRDefault="00000000" w:rsidRPr="00000000" w14:paraId="000002E5">
      <w:pPr>
        <w:spacing w:after="0" w:line="276" w:lineRule="auto"/>
        <w:rPr>
          <w:sz w:val="24"/>
          <w:szCs w:val="24"/>
        </w:rPr>
      </w:pPr>
      <w:r w:rsidDel="00000000" w:rsidR="00000000" w:rsidRPr="00000000">
        <w:rPr>
          <w:sz w:val="24"/>
          <w:szCs w:val="24"/>
          <w:rtl w:val="0"/>
        </w:rPr>
        <w:t xml:space="preserve">FROM Productos;</w:t>
      </w:r>
    </w:p>
    <w:p w:rsidR="00000000" w:rsidDel="00000000" w:rsidP="00000000" w:rsidRDefault="00000000" w:rsidRPr="00000000" w14:paraId="000002E6">
      <w:pPr>
        <w:spacing w:after="0" w:line="276" w:lineRule="auto"/>
        <w:rPr>
          <w:sz w:val="24"/>
          <w:szCs w:val="24"/>
        </w:rPr>
      </w:pPr>
      <w:r w:rsidDel="00000000" w:rsidR="00000000" w:rsidRPr="00000000">
        <w:rPr>
          <w:sz w:val="24"/>
          <w:szCs w:val="24"/>
          <w:rtl w:val="0"/>
        </w:rPr>
        <w:t xml:space="preserve">En este ejemplo, NVL2 evalúa si la columna "Stock_Disponible" está nula o no. Si el stock está disponible (no nulo), se muestra "Disponible"; de lo contrario, se muestra "Agotado".</w:t>
      </w:r>
    </w:p>
    <w:p w:rsidR="00000000" w:rsidDel="00000000" w:rsidP="00000000" w:rsidRDefault="00000000" w:rsidRPr="00000000" w14:paraId="000002E7">
      <w:pPr>
        <w:spacing w:after="0" w:line="276" w:lineRule="auto"/>
        <w:rPr>
          <w:sz w:val="24"/>
          <w:szCs w:val="24"/>
        </w:rPr>
      </w:pPr>
      <w:r w:rsidDel="00000000" w:rsidR="00000000" w:rsidRPr="00000000">
        <w:rPr>
          <w:rtl w:val="0"/>
        </w:rPr>
      </w:r>
    </w:p>
    <w:p w:rsidR="00000000" w:rsidDel="00000000" w:rsidP="00000000" w:rsidRDefault="00000000" w:rsidRPr="00000000" w14:paraId="000002E8">
      <w:pPr>
        <w:rPr/>
      </w:pPr>
      <w:r w:rsidDel="00000000" w:rsidR="00000000" w:rsidRPr="00000000">
        <w:rPr/>
        <w:drawing>
          <wp:inline distB="114300" distT="114300" distL="114300" distR="114300">
            <wp:extent cx="3801428" cy="2748188"/>
            <wp:effectExtent b="0" l="0" r="0" t="0"/>
            <wp:docPr id="2118696463" name="image164.png"/>
            <a:graphic>
              <a:graphicData uri="http://schemas.openxmlformats.org/drawingml/2006/picture">
                <pic:pic>
                  <pic:nvPicPr>
                    <pic:cNvPr id="0" name="image164.png"/>
                    <pic:cNvPicPr preferRelativeResize="0"/>
                  </pic:nvPicPr>
                  <pic:blipFill>
                    <a:blip r:embed="rId75"/>
                    <a:srcRect b="0" l="0" r="0" t="0"/>
                    <a:stretch>
                      <a:fillRect/>
                    </a:stretch>
                  </pic:blipFill>
                  <pic:spPr>
                    <a:xfrm>
                      <a:off x="0" y="0"/>
                      <a:ext cx="3801428" cy="274818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4"/>
        <w:rPr/>
      </w:pPr>
      <w:bookmarkStart w:colFirst="0" w:colLast="0" w:name="_heading=h.v7gv7u3rwwrw" w:id="164"/>
      <w:bookmarkEnd w:id="164"/>
      <w:r w:rsidDel="00000000" w:rsidR="00000000" w:rsidRPr="00000000">
        <w:rPr>
          <w:rtl w:val="0"/>
        </w:rPr>
      </w:r>
    </w:p>
    <w:p w:rsidR="00000000" w:rsidDel="00000000" w:rsidP="00000000" w:rsidRDefault="00000000" w:rsidRPr="00000000" w14:paraId="000002EA">
      <w:pPr>
        <w:pStyle w:val="Heading4"/>
        <w:rPr/>
      </w:pPr>
      <w:bookmarkStart w:colFirst="0" w:colLast="0" w:name="_heading=h.tq2bc1s7n068" w:id="165"/>
      <w:bookmarkEnd w:id="165"/>
      <w:r w:rsidDel="00000000" w:rsidR="00000000" w:rsidRPr="00000000">
        <w:rPr>
          <w:rtl w:val="0"/>
        </w:rPr>
      </w:r>
    </w:p>
    <w:p w:rsidR="00000000" w:rsidDel="00000000" w:rsidP="00000000" w:rsidRDefault="00000000" w:rsidRPr="00000000" w14:paraId="000002EB">
      <w:pPr>
        <w:pStyle w:val="Heading4"/>
        <w:rPr/>
      </w:pPr>
      <w:bookmarkStart w:colFirst="0" w:colLast="0" w:name="_heading=h.d9zr6c24um8b" w:id="166"/>
      <w:bookmarkEnd w:id="166"/>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4"/>
        <w:rPr/>
      </w:pPr>
      <w:bookmarkStart w:colFirst="0" w:colLast="0" w:name="_heading=h.nt4fguow5xt3" w:id="167"/>
      <w:bookmarkEnd w:id="167"/>
      <w:r w:rsidDel="00000000" w:rsidR="00000000" w:rsidRPr="00000000">
        <w:rPr>
          <w:rtl w:val="0"/>
        </w:rPr>
      </w:r>
    </w:p>
    <w:p w:rsidR="00000000" w:rsidDel="00000000" w:rsidP="00000000" w:rsidRDefault="00000000" w:rsidRPr="00000000" w14:paraId="000002EE">
      <w:pPr>
        <w:pStyle w:val="Heading4"/>
        <w:rPr/>
      </w:pPr>
      <w:bookmarkStart w:colFirst="0" w:colLast="0" w:name="_heading=h.hd4og0sgagbj" w:id="168"/>
      <w:bookmarkEnd w:id="168"/>
      <w:r w:rsidDel="00000000" w:rsidR="00000000" w:rsidRPr="00000000">
        <w:rPr>
          <w:rtl w:val="0"/>
        </w:rPr>
      </w:r>
    </w:p>
    <w:p w:rsidR="00000000" w:rsidDel="00000000" w:rsidP="00000000" w:rsidRDefault="00000000" w:rsidRPr="00000000" w14:paraId="000002EF">
      <w:pPr>
        <w:pStyle w:val="Heading4"/>
        <w:rPr/>
      </w:pPr>
      <w:bookmarkStart w:colFirst="0" w:colLast="0" w:name="_heading=h.gbpc4wssr6sq" w:id="169"/>
      <w:bookmarkEnd w:id="169"/>
      <w:r w:rsidDel="00000000" w:rsidR="00000000" w:rsidRPr="00000000">
        <w:rPr>
          <w:rtl w:val="0"/>
        </w:rPr>
        <w:t xml:space="preserve">NULLIF()</w:t>
      </w:r>
    </w:p>
    <w:p w:rsidR="00000000" w:rsidDel="00000000" w:rsidP="00000000" w:rsidRDefault="00000000" w:rsidRPr="00000000" w14:paraId="000002F0">
      <w:pPr>
        <w:rPr/>
      </w:pPr>
      <w:r w:rsidDel="00000000" w:rsidR="00000000" w:rsidRPr="00000000">
        <w:rPr>
          <w:rtl w:val="0"/>
        </w:rPr>
      </w:r>
    </w:p>
    <w:sdt>
      <w:sdtPr>
        <w:tag w:val="goog_rdk_3"/>
      </w:sdtPr>
      <w:sdtContent>
        <w:p w:rsidR="00000000" w:rsidDel="00000000" w:rsidP="00000000" w:rsidRDefault="00000000" w:rsidRPr="00000000" w14:paraId="000002F1">
          <w:pPr>
            <w:pStyle w:val="Heading4"/>
            <w:spacing w:after="0" w:before="0" w:line="276" w:lineRule="auto"/>
            <w:jc w:val="both"/>
            <w:rPr>
              <w:b w:val="0"/>
            </w:rPr>
          </w:pPr>
          <w:bookmarkStart w:colFirst="0" w:colLast="0" w:name="_heading=h.6is0qhccccih" w:id="170"/>
          <w:bookmarkEnd w:id="170"/>
          <w:r w:rsidDel="00000000" w:rsidR="00000000" w:rsidRPr="00000000">
            <w:rPr>
              <w:rFonts w:ascii="Arial" w:cs="Arial" w:eastAsia="Arial" w:hAnsi="Arial"/>
              <w:b w:val="0"/>
              <w:sz w:val="22"/>
              <w:szCs w:val="22"/>
              <w:rtl w:val="0"/>
            </w:rPr>
            <w:t xml:space="preserve">•</w:t>
          </w:r>
          <w:r w:rsidDel="00000000" w:rsidR="00000000" w:rsidRPr="00000000">
            <w:rPr>
              <w:b w:val="0"/>
              <w:rtl w:val="0"/>
            </w:rPr>
            <w:t xml:space="preserve">La función NULLIF compara dos expresiones (expr1 y expr2 ). Si son iguales, la función </w:t>
          </w:r>
        </w:p>
      </w:sdtContent>
    </w:sdt>
    <w:sdt>
      <w:sdtPr>
        <w:tag w:val="goog_rdk_4"/>
      </w:sdtPr>
      <w:sdtContent>
        <w:p w:rsidR="00000000" w:rsidDel="00000000" w:rsidP="00000000" w:rsidRDefault="00000000" w:rsidRPr="00000000" w14:paraId="000002F2">
          <w:pPr>
            <w:pStyle w:val="Heading4"/>
            <w:spacing w:after="0" w:before="0" w:line="276" w:lineRule="auto"/>
            <w:jc w:val="both"/>
            <w:rPr>
              <w:b w:val="0"/>
            </w:rPr>
          </w:pPr>
          <w:bookmarkStart w:colFirst="0" w:colLast="0" w:name="_heading=h.gt4neuz33z3u" w:id="171"/>
          <w:bookmarkEnd w:id="171"/>
          <w:r w:rsidDel="00000000" w:rsidR="00000000" w:rsidRPr="00000000">
            <w:rPr>
              <w:b w:val="0"/>
              <w:rtl w:val="0"/>
            </w:rPr>
            <w:t xml:space="preserve">retorna a NULO.</w:t>
          </w:r>
          <w:r w:rsidDel="00000000" w:rsidR="00000000" w:rsidRPr="00000000">
            <w:drawing>
              <wp:anchor allowOverlap="1" behindDoc="0" distB="114300" distT="114300" distL="114300" distR="114300" hidden="0" layoutInCell="1" locked="0" relativeHeight="0" simplePos="0">
                <wp:simplePos x="0" y="0"/>
                <wp:positionH relativeFrom="column">
                  <wp:posOffset>2345055</wp:posOffset>
                </wp:positionH>
                <wp:positionV relativeFrom="paragraph">
                  <wp:posOffset>309190</wp:posOffset>
                </wp:positionV>
                <wp:extent cx="3268028" cy="2462301"/>
                <wp:effectExtent b="0" l="0" r="0" t="0"/>
                <wp:wrapSquare wrapText="bothSides" distB="114300" distT="114300" distL="114300" distR="114300"/>
                <wp:docPr id="2118696384"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3268028" cy="2462301"/>
                        </a:xfrm>
                        <a:prstGeom prst="rect"/>
                        <a:ln/>
                      </pic:spPr>
                    </pic:pic>
                  </a:graphicData>
                </a:graphic>
              </wp:anchor>
            </w:drawing>
          </w:r>
        </w:p>
      </w:sdtContent>
    </w:sdt>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sdt>
      <w:sdtPr>
        <w:tag w:val="goog_rdk_5"/>
      </w:sdtPr>
      <w:sdtContent>
        <w:p w:rsidR="00000000" w:rsidDel="00000000" w:rsidP="00000000" w:rsidRDefault="00000000" w:rsidRPr="00000000" w14:paraId="000002FF">
          <w:pPr>
            <w:pStyle w:val="Heading4"/>
            <w:spacing w:after="0" w:before="0" w:line="276" w:lineRule="auto"/>
            <w:jc w:val="both"/>
            <w:rPr>
              <w:b w:val="0"/>
            </w:rPr>
          </w:pPr>
          <w:bookmarkStart w:colFirst="0" w:colLast="0" w:name="_heading=h.6is0qhccccih" w:id="170"/>
          <w:bookmarkEnd w:id="170"/>
          <w:r w:rsidDel="00000000" w:rsidR="00000000" w:rsidRPr="00000000">
            <w:rPr>
              <w:rFonts w:ascii="Arial" w:cs="Arial" w:eastAsia="Arial" w:hAnsi="Arial"/>
              <w:b w:val="0"/>
              <w:sz w:val="22"/>
              <w:szCs w:val="22"/>
              <w:rtl w:val="0"/>
            </w:rPr>
            <w:t xml:space="preserve">•</w:t>
          </w:r>
          <w:r w:rsidDel="00000000" w:rsidR="00000000" w:rsidRPr="00000000">
            <w:rPr>
              <w:b w:val="0"/>
              <w:rtl w:val="0"/>
            </w:rPr>
            <w:t xml:space="preserve">Si ellas no son iguales, la función retorna la primera expresión (expr1).</w:t>
          </w:r>
        </w:p>
      </w:sdtContent>
    </w:sdt>
    <w:sdt>
      <w:sdtPr>
        <w:tag w:val="goog_rdk_6"/>
      </w:sdtPr>
      <w:sdtContent>
        <w:p w:rsidR="00000000" w:rsidDel="00000000" w:rsidP="00000000" w:rsidRDefault="00000000" w:rsidRPr="00000000" w14:paraId="00000300">
          <w:pPr>
            <w:pStyle w:val="Heading4"/>
            <w:spacing w:after="0" w:before="0" w:line="276" w:lineRule="auto"/>
            <w:jc w:val="both"/>
            <w:rPr>
              <w:b w:val="0"/>
            </w:rPr>
          </w:pPr>
          <w:bookmarkStart w:colFirst="0" w:colLast="0" w:name="_heading=h.6is0qhccccih" w:id="170"/>
          <w:bookmarkEnd w:id="170"/>
          <w:r w:rsidDel="00000000" w:rsidR="00000000" w:rsidRPr="00000000">
            <w:rPr>
              <w:rFonts w:ascii="Arial" w:cs="Arial" w:eastAsia="Arial" w:hAnsi="Arial"/>
              <w:b w:val="0"/>
              <w:sz w:val="22"/>
              <w:szCs w:val="22"/>
              <w:rtl w:val="0"/>
            </w:rPr>
            <w:t xml:space="preserve">•</w:t>
          </w:r>
          <w:r w:rsidDel="00000000" w:rsidR="00000000" w:rsidRPr="00000000">
            <w:rPr>
              <w:b w:val="0"/>
              <w:rtl w:val="0"/>
            </w:rPr>
            <w:t xml:space="preserve">Los tipos de datos de ambas expresiones deben ser los mismos.</w:t>
          </w:r>
        </w:p>
      </w:sdtContent>
    </w:sdt>
    <w:sdt>
      <w:sdtPr>
        <w:tag w:val="goog_rdk_7"/>
      </w:sdtPr>
      <w:sdtContent>
        <w:p w:rsidR="00000000" w:rsidDel="00000000" w:rsidP="00000000" w:rsidRDefault="00000000" w:rsidRPr="00000000" w14:paraId="00000301">
          <w:pPr>
            <w:pStyle w:val="Heading4"/>
            <w:spacing w:after="0" w:before="0" w:line="276" w:lineRule="auto"/>
            <w:jc w:val="both"/>
            <w:rPr>
              <w:b w:val="0"/>
            </w:rPr>
          </w:pPr>
          <w:bookmarkStart w:colFirst="0" w:colLast="0" w:name="_heading=h.6is0qhccccih" w:id="170"/>
          <w:bookmarkEnd w:id="170"/>
          <w:r w:rsidDel="00000000" w:rsidR="00000000" w:rsidRPr="00000000">
            <w:rPr>
              <w:rFonts w:ascii="Arial" w:cs="Arial" w:eastAsia="Arial" w:hAnsi="Arial"/>
              <w:b w:val="0"/>
              <w:sz w:val="22"/>
              <w:szCs w:val="22"/>
              <w:rtl w:val="0"/>
            </w:rPr>
            <w:t xml:space="preserve">•</w:t>
          </w:r>
          <w:r w:rsidDel="00000000" w:rsidR="00000000" w:rsidRPr="00000000">
            <w:rPr>
              <w:b w:val="0"/>
              <w:rtl w:val="0"/>
            </w:rPr>
            <w:t xml:space="preserve">No se puede especificar NULL para la primera expresión (expr1).</w:t>
          </w:r>
        </w:p>
      </w:sdtContent>
    </w:sdt>
    <w:sdt>
      <w:sdtPr>
        <w:tag w:val="goog_rdk_8"/>
      </w:sdtPr>
      <w:sdtContent>
        <w:p w:rsidR="00000000" w:rsidDel="00000000" w:rsidP="00000000" w:rsidRDefault="00000000" w:rsidRPr="00000000" w14:paraId="00000302">
          <w:pPr>
            <w:pStyle w:val="Heading4"/>
            <w:spacing w:after="0" w:before="0" w:line="276" w:lineRule="auto"/>
            <w:jc w:val="both"/>
            <w:rPr>
              <w:b w:val="0"/>
            </w:rPr>
          </w:pPr>
          <w:bookmarkStart w:colFirst="0" w:colLast="0" w:name="_heading=h.h3mc2pgax7fm" w:id="172"/>
          <w:bookmarkEnd w:id="172"/>
          <w:r w:rsidDel="00000000" w:rsidR="00000000" w:rsidRPr="00000000">
            <w:rPr>
              <w:b w:val="0"/>
              <w:rtl w:val="0"/>
            </w:rPr>
            <w:t xml:space="preserve">En la sentencia del ejemplo, la función NULLIF compara el resultado de multiplicar el salario por el porcentaje de comisión con el valor cero. Si el resultado de la expresión matemática es cero entonces mostrará NULO y si son diferentes mostrará el valor de la expresión matemática. La información se muestra para los empleados con identificación 100, 104, 106, 110, 166 o 167</w:t>
          </w:r>
        </w:p>
      </w:sdtContent>
    </w:sdt>
    <w:p w:rsidR="00000000" w:rsidDel="00000000" w:rsidP="00000000" w:rsidRDefault="00000000" w:rsidRPr="00000000" w14:paraId="00000303">
      <w:pPr>
        <w:pStyle w:val="Heading4"/>
        <w:rPr/>
      </w:pPr>
      <w:bookmarkStart w:colFirst="0" w:colLast="0" w:name="_heading=h.6is0qhccccih" w:id="170"/>
      <w:bookmarkEnd w:id="170"/>
      <w:r w:rsidDel="00000000" w:rsidR="00000000" w:rsidRPr="00000000">
        <w:rPr>
          <w:rtl w:val="0"/>
        </w:rPr>
      </w:r>
    </w:p>
    <w:p w:rsidR="00000000" w:rsidDel="00000000" w:rsidP="00000000" w:rsidRDefault="00000000" w:rsidRPr="00000000" w14:paraId="00000304">
      <w:pPr>
        <w:pStyle w:val="Heading4"/>
        <w:rPr/>
      </w:pPr>
      <w:bookmarkStart w:colFirst="0" w:colLast="0" w:name="_heading=h.7vi19wl66o2m" w:id="173"/>
      <w:bookmarkEnd w:id="173"/>
      <w:r w:rsidDel="00000000" w:rsidR="00000000" w:rsidRPr="00000000">
        <w:rPr>
          <w:rtl w:val="0"/>
        </w:rPr>
      </w:r>
    </w:p>
    <w:p w:rsidR="00000000" w:rsidDel="00000000" w:rsidP="00000000" w:rsidRDefault="00000000" w:rsidRPr="00000000" w14:paraId="00000305">
      <w:pPr>
        <w:pStyle w:val="Heading4"/>
        <w:rPr/>
      </w:pPr>
      <w:bookmarkStart w:colFirst="0" w:colLast="0" w:name="_heading=h.ysubdiv0me7v" w:id="174"/>
      <w:bookmarkEnd w:id="174"/>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4"/>
        <w:rPr/>
      </w:pPr>
      <w:bookmarkStart w:colFirst="0" w:colLast="0" w:name="_heading=h.gqu8ooivd6jb" w:id="175"/>
      <w:bookmarkEnd w:id="175"/>
      <w:r w:rsidDel="00000000" w:rsidR="00000000" w:rsidRPr="00000000">
        <w:rPr>
          <w:rtl w:val="0"/>
        </w:rPr>
        <w:t xml:space="preserve">COALESCE()</w:t>
      </w:r>
    </w:p>
    <w:p w:rsidR="00000000" w:rsidDel="00000000" w:rsidP="00000000" w:rsidRDefault="00000000" w:rsidRPr="00000000" w14:paraId="00000311">
      <w:pPr>
        <w:rPr/>
      </w:pPr>
      <w:r w:rsidDel="00000000" w:rsidR="00000000" w:rsidRPr="00000000">
        <w:rPr>
          <w:sz w:val="24"/>
          <w:szCs w:val="24"/>
          <w:rtl w:val="0"/>
        </w:rPr>
        <w:t xml:space="preserve">retorna el valor de expr1 si no es NULO. Si es NULO devuelve el valor de expr2 si no es NULO. Si los valores de expr1 y expr2 son NULOS devuelve el valor de expr3 sino es NULO y así sucesivamente.</w:t>
      </w:r>
      <w:r w:rsidDel="00000000" w:rsidR="00000000" w:rsidRPr="00000000">
        <w:rPr>
          <w:rtl w:val="0"/>
        </w:rPr>
      </w:r>
    </w:p>
    <w:p w:rsidR="00000000" w:rsidDel="00000000" w:rsidP="00000000" w:rsidRDefault="00000000" w:rsidRPr="00000000" w14:paraId="00000312">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La función COALESCE retorna la primera expresión NO NULA de la lista.</w:t>
      </w:r>
    </w:p>
    <w:p w:rsidR="00000000" w:rsidDel="00000000" w:rsidP="00000000" w:rsidRDefault="00000000" w:rsidRPr="00000000" w14:paraId="00000313">
      <w:pPr>
        <w:spacing w:after="0" w:line="276" w:lineRule="auto"/>
        <w:jc w:val="both"/>
        <w:rPr>
          <w:sz w:val="24"/>
          <w:szCs w:val="24"/>
        </w:rPr>
      </w:pPr>
      <w:r w:rsidDel="00000000" w:rsidR="00000000" w:rsidRPr="00000000">
        <w:rPr>
          <w:rFonts w:ascii="Arial" w:cs="Arial" w:eastAsia="Arial" w:hAnsi="Arial"/>
          <w:rtl w:val="0"/>
        </w:rPr>
        <w:t xml:space="preserve">•</w:t>
      </w:r>
      <w:r w:rsidDel="00000000" w:rsidR="00000000" w:rsidRPr="00000000">
        <w:rPr>
          <w:sz w:val="24"/>
          <w:szCs w:val="24"/>
          <w:rtl w:val="0"/>
        </w:rPr>
        <w:t xml:space="preserve">Todas las expresiones deben tener el mismo tipo de dato.</w:t>
      </w:r>
    </w:p>
    <w:p w:rsidR="00000000" w:rsidDel="00000000" w:rsidP="00000000" w:rsidRDefault="00000000" w:rsidRPr="00000000" w14:paraId="00000314">
      <w:pPr>
        <w:spacing w:after="0" w:line="276" w:lineRule="auto"/>
        <w:jc w:val="both"/>
        <w:rPr>
          <w:sz w:val="24"/>
          <w:szCs w:val="24"/>
        </w:rPr>
      </w:pPr>
      <w:r w:rsidDel="00000000" w:rsidR="00000000" w:rsidRPr="00000000">
        <w:rPr>
          <w:sz w:val="24"/>
          <w:szCs w:val="24"/>
        </w:rPr>
        <w:drawing>
          <wp:inline distB="114300" distT="114300" distL="114300" distR="114300">
            <wp:extent cx="4144328" cy="2656033"/>
            <wp:effectExtent b="0" l="0" r="0" t="0"/>
            <wp:docPr id="2118696401" name="image101.png"/>
            <a:graphic>
              <a:graphicData uri="http://schemas.openxmlformats.org/drawingml/2006/picture">
                <pic:pic>
                  <pic:nvPicPr>
                    <pic:cNvPr id="0" name="image101.png"/>
                    <pic:cNvPicPr preferRelativeResize="0"/>
                  </pic:nvPicPr>
                  <pic:blipFill>
                    <a:blip r:embed="rId77"/>
                    <a:srcRect b="0" l="0" r="0" t="0"/>
                    <a:stretch>
                      <a:fillRect/>
                    </a:stretch>
                  </pic:blipFill>
                  <pic:spPr>
                    <a:xfrm>
                      <a:off x="0" y="0"/>
                      <a:ext cx="4144328" cy="2656033"/>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0" w:line="276" w:lineRule="auto"/>
        <w:jc w:val="both"/>
        <w:rPr>
          <w:sz w:val="24"/>
          <w:szCs w:val="24"/>
        </w:rPr>
      </w:pPr>
      <w:r w:rsidDel="00000000" w:rsidR="00000000" w:rsidRPr="00000000">
        <w:rPr>
          <w:sz w:val="24"/>
          <w:szCs w:val="24"/>
          <w:rtl w:val="0"/>
        </w:rPr>
        <w:t xml:space="preserve">En el ejemplo, la función COALESCE mostrará el valor del porcentaje de comisión si no es nulo, de lo contrario mostrará el valor de la identificación del jefe si no es nulo y si ambos valores son nulos mostrará 9999 para los empleados que trabajan en el departamento 10, 20 o 90.</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2"/>
        <w:rPr/>
      </w:pPr>
      <w:bookmarkStart w:colFirst="0" w:colLast="0" w:name="_heading=h.c8ssdk90eorl" w:id="176"/>
      <w:bookmarkEnd w:id="176"/>
      <w:r w:rsidDel="00000000" w:rsidR="00000000" w:rsidRPr="00000000">
        <w:rPr>
          <w:rtl w:val="0"/>
        </w:rPr>
      </w:r>
    </w:p>
    <w:p w:rsidR="00000000" w:rsidDel="00000000" w:rsidP="00000000" w:rsidRDefault="00000000" w:rsidRPr="00000000" w14:paraId="0000031A">
      <w:pPr>
        <w:pStyle w:val="Heading2"/>
        <w:jc w:val="center"/>
        <w:rPr/>
      </w:pPr>
      <w:bookmarkStart w:colFirst="0" w:colLast="0" w:name="_heading=h.bvupdjvxshdr" w:id="177"/>
      <w:bookmarkEnd w:id="177"/>
      <w:r w:rsidDel="00000000" w:rsidR="00000000" w:rsidRPr="00000000">
        <w:rPr>
          <w:rtl w:val="0"/>
        </w:rPr>
        <w:t xml:space="preserve">FUNCIONES ANIDADAS</w:t>
      </w:r>
    </w:p>
    <w:p w:rsidR="00000000" w:rsidDel="00000000" w:rsidP="00000000" w:rsidRDefault="00000000" w:rsidRPr="00000000" w14:paraId="0000031B">
      <w:pPr>
        <w:rPr/>
      </w:pPr>
      <w:r w:rsidDel="00000000" w:rsidR="00000000" w:rsidRPr="00000000">
        <w:rPr/>
        <w:drawing>
          <wp:inline distB="114300" distT="114300" distL="114300" distR="114300">
            <wp:extent cx="4600575" cy="1514475"/>
            <wp:effectExtent b="0" l="0" r="0" t="0"/>
            <wp:docPr id="2118696509" name="image210.png"/>
            <a:graphic>
              <a:graphicData uri="http://schemas.openxmlformats.org/drawingml/2006/picture">
                <pic:pic>
                  <pic:nvPicPr>
                    <pic:cNvPr id="0" name="image210.png"/>
                    <pic:cNvPicPr preferRelativeResize="0"/>
                  </pic:nvPicPr>
                  <pic:blipFill>
                    <a:blip r:embed="rId78"/>
                    <a:srcRect b="0" l="0" r="0" t="0"/>
                    <a:stretch>
                      <a:fillRect/>
                    </a:stretch>
                  </pic:blipFill>
                  <pic:spPr>
                    <a:xfrm>
                      <a:off x="0" y="0"/>
                      <a:ext cx="46005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-304799</wp:posOffset>
            </wp:positionH>
            <wp:positionV relativeFrom="paragraph">
              <wp:posOffset>161925</wp:posOffset>
            </wp:positionV>
            <wp:extent cx="5612130" cy="3416300"/>
            <wp:effectExtent b="0" l="0" r="0" t="0"/>
            <wp:wrapNone/>
            <wp:docPr id="2118696571" name="image272.png"/>
            <a:graphic>
              <a:graphicData uri="http://schemas.openxmlformats.org/drawingml/2006/picture">
                <pic:pic>
                  <pic:nvPicPr>
                    <pic:cNvPr id="0" name="image272.png"/>
                    <pic:cNvPicPr preferRelativeResize="0"/>
                  </pic:nvPicPr>
                  <pic:blipFill>
                    <a:blip r:embed="rId79"/>
                    <a:srcRect b="0" l="0" r="0" t="0"/>
                    <a:stretch>
                      <a:fillRect/>
                    </a:stretch>
                  </pic:blipFill>
                  <pic:spPr>
                    <a:xfrm>
                      <a:off x="0" y="0"/>
                      <a:ext cx="5612130" cy="3416300"/>
                    </a:xfrm>
                    <a:prstGeom prst="rect"/>
                    <a:ln/>
                  </pic:spPr>
                </pic:pic>
              </a:graphicData>
            </a:graphic>
          </wp:anchor>
        </w:drawing>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EN ESTE EJEMPLO PRIMERO SUBSTR CORTA LAS PALABRAS EN UN RANGO DE 1 A 6 DESPUÉS CON LA FUNCIÓN CONCAT() LOS UNE Y EL UPPER() LOS AGRANDA</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2"/>
        <w:jc w:val="left"/>
        <w:rPr/>
      </w:pPr>
      <w:bookmarkStart w:colFirst="0" w:colLast="0" w:name="_heading=h.b728nymbjudc" w:id="178"/>
      <w:bookmarkEnd w:id="178"/>
      <w:r w:rsidDel="00000000" w:rsidR="00000000" w:rsidRPr="00000000">
        <w:rPr>
          <w:rtl w:val="0"/>
        </w:rPr>
        <w:t xml:space="preserve">                   Sentencias(WHEN,THEN)</w:t>
      </w:r>
    </w:p>
    <w:p w:rsidR="00000000" w:rsidDel="00000000" w:rsidP="00000000" w:rsidRDefault="00000000" w:rsidRPr="00000000" w14:paraId="0000032D">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CASE: Es una estructura de control en SQL que se utiliza para realizar evaluaciones condicionales en los datos de una tabla. Te permite definir diferentes condiciones y especificar qué hacer en función de si esas condiciones se cumplen o no.</w:t>
      </w:r>
    </w:p>
    <w:p w:rsidR="00000000" w:rsidDel="00000000" w:rsidP="00000000" w:rsidRDefault="00000000" w:rsidRPr="00000000" w14:paraId="0000032E">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WHEN: Dentro de la estructura </w:t>
      </w:r>
      <w:r w:rsidDel="00000000" w:rsidR="00000000" w:rsidRPr="00000000">
        <w:rPr>
          <w:rFonts w:ascii="Courier New" w:cs="Courier New" w:eastAsia="Courier New" w:hAnsi="Courier New"/>
          <w:color w:val="374151"/>
          <w:sz w:val="21"/>
          <w:szCs w:val="21"/>
          <w:rtl w:val="0"/>
        </w:rPr>
        <w:t xml:space="preserve">CASE</w:t>
      </w:r>
      <w:r w:rsidDel="00000000" w:rsidR="00000000" w:rsidRPr="00000000">
        <w:rPr>
          <w:rFonts w:ascii="Roboto" w:cs="Roboto" w:eastAsia="Roboto" w:hAnsi="Roboto"/>
          <w:color w:val="374151"/>
          <w:sz w:val="24"/>
          <w:szCs w:val="24"/>
          <w:rtl w:val="0"/>
        </w:rPr>
        <w:t xml:space="preserve">, usas la palabra clave </w:t>
      </w:r>
      <w:r w:rsidDel="00000000" w:rsidR="00000000" w:rsidRPr="00000000">
        <w:rPr>
          <w:rFonts w:ascii="Courier New" w:cs="Courier New" w:eastAsia="Courier New" w:hAnsi="Courier New"/>
          <w:color w:val="374151"/>
          <w:sz w:val="21"/>
          <w:szCs w:val="21"/>
          <w:rtl w:val="0"/>
        </w:rPr>
        <w:t xml:space="preserve">WHEN</w:t>
      </w:r>
      <w:r w:rsidDel="00000000" w:rsidR="00000000" w:rsidRPr="00000000">
        <w:rPr>
          <w:rFonts w:ascii="Roboto" w:cs="Roboto" w:eastAsia="Roboto" w:hAnsi="Roboto"/>
          <w:color w:val="374151"/>
          <w:sz w:val="24"/>
          <w:szCs w:val="24"/>
          <w:rtl w:val="0"/>
        </w:rPr>
        <w:t xml:space="preserve"> para establecer una condición. Esta condición es una expresión que se evalúa para cada fila de datos.</w:t>
      </w:r>
    </w:p>
    <w:p w:rsidR="00000000" w:rsidDel="00000000" w:rsidP="00000000" w:rsidRDefault="00000000" w:rsidRPr="00000000" w14:paraId="0000032F">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THEN: Después de </w:t>
      </w:r>
      <w:r w:rsidDel="00000000" w:rsidR="00000000" w:rsidRPr="00000000">
        <w:rPr>
          <w:rFonts w:ascii="Courier New" w:cs="Courier New" w:eastAsia="Courier New" w:hAnsi="Courier New"/>
          <w:color w:val="374151"/>
          <w:sz w:val="21"/>
          <w:szCs w:val="21"/>
          <w:rtl w:val="0"/>
        </w:rPr>
        <w:t xml:space="preserve">WHEN</w:t>
      </w:r>
      <w:r w:rsidDel="00000000" w:rsidR="00000000" w:rsidRPr="00000000">
        <w:rPr>
          <w:rFonts w:ascii="Roboto" w:cs="Roboto" w:eastAsia="Roboto" w:hAnsi="Roboto"/>
          <w:color w:val="374151"/>
          <w:sz w:val="24"/>
          <w:szCs w:val="24"/>
          <w:rtl w:val="0"/>
        </w:rPr>
        <w:t xml:space="preserve">, usas la palabra clave </w:t>
      </w:r>
      <w:r w:rsidDel="00000000" w:rsidR="00000000" w:rsidRPr="00000000">
        <w:rPr>
          <w:rFonts w:ascii="Courier New" w:cs="Courier New" w:eastAsia="Courier New" w:hAnsi="Courier New"/>
          <w:color w:val="374151"/>
          <w:sz w:val="21"/>
          <w:szCs w:val="21"/>
          <w:rtl w:val="0"/>
        </w:rPr>
        <w:t xml:space="preserve">THEN</w:t>
      </w:r>
      <w:r w:rsidDel="00000000" w:rsidR="00000000" w:rsidRPr="00000000">
        <w:rPr>
          <w:rFonts w:ascii="Roboto" w:cs="Roboto" w:eastAsia="Roboto" w:hAnsi="Roboto"/>
          <w:color w:val="374151"/>
          <w:sz w:val="24"/>
          <w:szCs w:val="24"/>
          <w:rtl w:val="0"/>
        </w:rPr>
        <w:t xml:space="preserve"> para definir lo que quieres que suceda si la condición especificada en </w:t>
      </w:r>
      <w:r w:rsidDel="00000000" w:rsidR="00000000" w:rsidRPr="00000000">
        <w:rPr>
          <w:rFonts w:ascii="Courier New" w:cs="Courier New" w:eastAsia="Courier New" w:hAnsi="Courier New"/>
          <w:color w:val="374151"/>
          <w:sz w:val="21"/>
          <w:szCs w:val="21"/>
          <w:rtl w:val="0"/>
        </w:rPr>
        <w:t xml:space="preserve">WHEN</w:t>
      </w:r>
      <w:r w:rsidDel="00000000" w:rsidR="00000000" w:rsidRPr="00000000">
        <w:rPr>
          <w:rFonts w:ascii="Roboto" w:cs="Roboto" w:eastAsia="Roboto" w:hAnsi="Roboto"/>
          <w:color w:val="374151"/>
          <w:sz w:val="24"/>
          <w:szCs w:val="24"/>
          <w:rtl w:val="0"/>
        </w:rPr>
        <w:t xml:space="preserve"> es verdadera para una fila en particular.</w:t>
      </w:r>
    </w:p>
    <w:p w:rsidR="00000000" w:rsidDel="00000000" w:rsidP="00000000" w:rsidRDefault="00000000" w:rsidRPr="00000000" w14:paraId="00000330">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ELSE: Opcionalmente, puedes usar la palabra clave </w:t>
      </w:r>
      <w:r w:rsidDel="00000000" w:rsidR="00000000" w:rsidRPr="00000000">
        <w:rPr>
          <w:rFonts w:ascii="Courier New" w:cs="Courier New" w:eastAsia="Courier New" w:hAnsi="Courier New"/>
          <w:color w:val="374151"/>
          <w:sz w:val="21"/>
          <w:szCs w:val="21"/>
          <w:rtl w:val="0"/>
        </w:rPr>
        <w:t xml:space="preserve">ELSE</w:t>
      </w:r>
      <w:r w:rsidDel="00000000" w:rsidR="00000000" w:rsidRPr="00000000">
        <w:rPr>
          <w:rFonts w:ascii="Roboto" w:cs="Roboto" w:eastAsia="Roboto" w:hAnsi="Roboto"/>
          <w:color w:val="374151"/>
          <w:sz w:val="24"/>
          <w:szCs w:val="24"/>
          <w:rtl w:val="0"/>
        </w:rPr>
        <w:t xml:space="preserve"> para especificar qué hacer si ninguna de las condiciones anteriores se cumple. Es como un "por defecto" si ninguna de las condiciones anteriores es verdadera.</w:t>
      </w:r>
    </w:p>
    <w:p w:rsidR="00000000" w:rsidDel="00000000" w:rsidP="00000000" w:rsidRDefault="00000000" w:rsidRPr="00000000" w14:paraId="00000331">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END: Finalmente, usas la palabra clave </w:t>
      </w:r>
      <w:r w:rsidDel="00000000" w:rsidR="00000000" w:rsidRPr="00000000">
        <w:rPr>
          <w:rFonts w:ascii="Courier New" w:cs="Courier New" w:eastAsia="Courier New" w:hAnsi="Courier New"/>
          <w:color w:val="374151"/>
          <w:sz w:val="21"/>
          <w:szCs w:val="21"/>
          <w:rtl w:val="0"/>
        </w:rPr>
        <w:t xml:space="preserve">END</w:t>
      </w:r>
      <w:r w:rsidDel="00000000" w:rsidR="00000000" w:rsidRPr="00000000">
        <w:rPr>
          <w:rFonts w:ascii="Roboto" w:cs="Roboto" w:eastAsia="Roboto" w:hAnsi="Roboto"/>
          <w:color w:val="374151"/>
          <w:sz w:val="24"/>
          <w:szCs w:val="24"/>
          <w:rtl w:val="0"/>
        </w:rPr>
        <w:t xml:space="preserve"> para indicar el final de la estructura </w:t>
      </w:r>
      <w:r w:rsidDel="00000000" w:rsidR="00000000" w:rsidRPr="00000000">
        <w:rPr>
          <w:rFonts w:ascii="Courier New" w:cs="Courier New" w:eastAsia="Courier New" w:hAnsi="Courier New"/>
          <w:color w:val="374151"/>
          <w:sz w:val="21"/>
          <w:szCs w:val="21"/>
          <w:rtl w:val="0"/>
        </w:rPr>
        <w:t xml:space="preserve">CASE</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EN OTRAS PALABRAS ES COMO UN IF </w:t>
      </w:r>
    </w:p>
    <w:p w:rsidR="00000000" w:rsidDel="00000000" w:rsidP="00000000" w:rsidRDefault="00000000" w:rsidRPr="00000000" w14:paraId="000003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990975" cy="4257675"/>
            <wp:effectExtent b="0" l="0" r="0" t="0"/>
            <wp:wrapSquare wrapText="bothSides" distB="114300" distT="114300" distL="114300" distR="114300"/>
            <wp:docPr id="2118696378"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3990975" cy="4257675"/>
                    </a:xfrm>
                    <a:prstGeom prst="rect"/>
                    <a:ln/>
                  </pic:spPr>
                </pic:pic>
              </a:graphicData>
            </a:graphic>
          </wp:anchor>
        </w:drawing>
      </w:r>
    </w:p>
    <w:p w:rsidR="00000000" w:rsidDel="00000000" w:rsidP="00000000" w:rsidRDefault="00000000" w:rsidRPr="00000000" w14:paraId="00000335">
      <w:pPr>
        <w:rPr/>
      </w:pPr>
      <w:r w:rsidDel="00000000" w:rsidR="00000000" w:rsidRPr="00000000">
        <w:rPr/>
        <w:drawing>
          <wp:inline distB="114300" distT="114300" distL="114300" distR="114300">
            <wp:extent cx="4695825" cy="3981450"/>
            <wp:effectExtent b="0" l="0" r="0" t="0"/>
            <wp:docPr id="2118696586" name="image288.png"/>
            <a:graphic>
              <a:graphicData uri="http://schemas.openxmlformats.org/drawingml/2006/picture">
                <pic:pic>
                  <pic:nvPicPr>
                    <pic:cNvPr id="0" name="image288.png"/>
                    <pic:cNvPicPr preferRelativeResize="0"/>
                  </pic:nvPicPr>
                  <pic:blipFill>
                    <a:blip r:embed="rId81"/>
                    <a:srcRect b="0" l="0" r="0" t="0"/>
                    <a:stretch>
                      <a:fillRect/>
                    </a:stretch>
                  </pic:blipFill>
                  <pic:spPr>
                    <a:xfrm>
                      <a:off x="0" y="0"/>
                      <a:ext cx="469582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4791075" cy="3867150"/>
            <wp:effectExtent b="0" l="0" r="0" t="0"/>
            <wp:docPr id="2118696370"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47910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4589905" cy="6248083"/>
            <wp:effectExtent b="0" l="0" r="0" t="0"/>
            <wp:docPr id="2118696551" name="image250.png"/>
            <a:graphic>
              <a:graphicData uri="http://schemas.openxmlformats.org/drawingml/2006/picture">
                <pic:pic>
                  <pic:nvPicPr>
                    <pic:cNvPr id="0" name="image250.png"/>
                    <pic:cNvPicPr preferRelativeResize="0"/>
                  </pic:nvPicPr>
                  <pic:blipFill>
                    <a:blip r:embed="rId83"/>
                    <a:srcRect b="0" l="0" r="0" t="0"/>
                    <a:stretch>
                      <a:fillRect/>
                    </a:stretch>
                  </pic:blipFill>
                  <pic:spPr>
                    <a:xfrm>
                      <a:off x="0" y="0"/>
                      <a:ext cx="4589905" cy="624808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2"/>
        <w:jc w:val="center"/>
        <w:rPr/>
      </w:pPr>
      <w:bookmarkStart w:colFirst="0" w:colLast="0" w:name="_heading=h.jwuvrqk7fnon" w:id="179"/>
      <w:bookmarkEnd w:id="179"/>
      <w:r w:rsidDel="00000000" w:rsidR="00000000" w:rsidRPr="00000000">
        <w:rPr>
          <w:rtl w:val="0"/>
        </w:rPr>
        <w:t xml:space="preserve">DECODE()</w:t>
      </w:r>
    </w:p>
    <w:p w:rsidR="00000000" w:rsidDel="00000000" w:rsidP="00000000" w:rsidRDefault="00000000" w:rsidRPr="00000000" w14:paraId="00000347">
      <w:pPr>
        <w:rPr/>
      </w:pPr>
      <w:r w:rsidDel="00000000" w:rsidR="00000000" w:rsidRPr="00000000">
        <w:rPr/>
        <w:drawing>
          <wp:inline distB="114300" distT="114300" distL="114300" distR="114300">
            <wp:extent cx="4486275" cy="742950"/>
            <wp:effectExtent b="0" l="0" r="0" t="0"/>
            <wp:docPr id="2118696409" name="image111.png"/>
            <a:graphic>
              <a:graphicData uri="http://schemas.openxmlformats.org/drawingml/2006/picture">
                <pic:pic>
                  <pic:nvPicPr>
                    <pic:cNvPr id="0" name="image111.png"/>
                    <pic:cNvPicPr preferRelativeResize="0"/>
                  </pic:nvPicPr>
                  <pic:blipFill>
                    <a:blip r:embed="rId84"/>
                    <a:srcRect b="0" l="0" r="0" t="0"/>
                    <a:stretch>
                      <a:fillRect/>
                    </a:stretch>
                  </pic:blipFill>
                  <pic:spPr>
                    <a:xfrm>
                      <a:off x="0" y="0"/>
                      <a:ext cx="44862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5010150" cy="3905250"/>
            <wp:effectExtent b="0" l="0" r="0" t="0"/>
            <wp:docPr id="2118696582" name="image283.png"/>
            <a:graphic>
              <a:graphicData uri="http://schemas.openxmlformats.org/drawingml/2006/picture">
                <pic:pic>
                  <pic:nvPicPr>
                    <pic:cNvPr id="0" name="image283.png"/>
                    <pic:cNvPicPr preferRelativeResize="0"/>
                  </pic:nvPicPr>
                  <pic:blipFill>
                    <a:blip r:embed="rId85"/>
                    <a:srcRect b="0" l="0" r="0" t="0"/>
                    <a:stretch>
                      <a:fillRect/>
                    </a:stretch>
                  </pic:blipFill>
                  <pic:spPr>
                    <a:xfrm>
                      <a:off x="0" y="0"/>
                      <a:ext cx="50101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pPr>
      <w:r w:rsidDel="00000000" w:rsidR="00000000" w:rsidRPr="00000000">
        <w:rPr>
          <w:rFonts w:ascii="Courier New" w:cs="Courier New" w:eastAsia="Courier New" w:hAnsi="Courier New"/>
          <w:color w:val="374151"/>
          <w:sz w:val="21"/>
          <w:szCs w:val="21"/>
          <w:rtl w:val="0"/>
        </w:rPr>
        <w:t xml:space="preserve">DECODE()</w:t>
      </w:r>
      <w:r w:rsidDel="00000000" w:rsidR="00000000" w:rsidRPr="00000000">
        <w:rPr>
          <w:rFonts w:ascii="Roboto" w:cs="Roboto" w:eastAsia="Roboto" w:hAnsi="Roboto"/>
          <w:color w:val="374151"/>
          <w:sz w:val="24"/>
          <w:szCs w:val="24"/>
          <w:rtl w:val="0"/>
        </w:rPr>
        <w:t xml:space="preserve"> es una función en SQL (específica de Oracle) utilizada para realizar transformaciones condicionales en los datos.</w:t>
      </w:r>
    </w:p>
    <w:p w:rsidR="00000000" w:rsidDel="00000000" w:rsidP="00000000" w:rsidRDefault="00000000" w:rsidRPr="00000000" w14:paraId="0000034A">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Compara un valor de expresión con varios valores posibles y devuelve un resultado basado en la coincidencia.</w:t>
      </w:r>
    </w:p>
    <w:p w:rsidR="00000000" w:rsidDel="00000000" w:rsidP="00000000" w:rsidRDefault="00000000" w:rsidRPr="00000000" w14:paraId="0000034B">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Su sintaxis general es </w:t>
      </w:r>
      <w:r w:rsidDel="00000000" w:rsidR="00000000" w:rsidRPr="00000000">
        <w:rPr>
          <w:rFonts w:ascii="Courier New" w:cs="Courier New" w:eastAsia="Courier New" w:hAnsi="Courier New"/>
          <w:color w:val="374151"/>
          <w:sz w:val="21"/>
          <w:szCs w:val="21"/>
          <w:rtl w:val="0"/>
        </w:rPr>
        <w:t xml:space="preserve">DECODE(expresion, valor1, resultado1, valor2, resultado2, ..., valorN, resultadoN, valorPorDefecto)</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34C">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before="0" w:beforeAutospacing="0" w:lineRule="auto"/>
        <w:ind w:left="720" w:hanging="360"/>
      </w:pPr>
      <w:r w:rsidDel="00000000" w:rsidR="00000000" w:rsidRPr="00000000">
        <w:rPr>
          <w:rFonts w:ascii="Roboto" w:cs="Roboto" w:eastAsia="Roboto" w:hAnsi="Roboto"/>
          <w:color w:val="374151"/>
          <w:sz w:val="24"/>
          <w:szCs w:val="24"/>
          <w:rtl w:val="0"/>
        </w:rPr>
        <w:t xml:space="preserve">Se utiliza para asignar valores o etiquetas en función de condiciones de igualdad.</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2"/>
        <w:jc w:val="center"/>
        <w:rPr/>
      </w:pPr>
      <w:bookmarkStart w:colFirst="0" w:colLast="0" w:name="_heading=h.tqpo7atbplwn" w:id="180"/>
      <w:bookmarkEnd w:id="180"/>
      <w:r w:rsidDel="00000000" w:rsidR="00000000" w:rsidRPr="00000000">
        <w:rPr>
          <w:rtl w:val="0"/>
        </w:rPr>
        <w:t xml:space="preserve">CÓDIGOS</w:t>
      </w:r>
    </w:p>
    <w:p w:rsidR="00000000" w:rsidDel="00000000" w:rsidP="00000000" w:rsidRDefault="00000000" w:rsidRPr="00000000" w14:paraId="0000034F">
      <w:pPr>
        <w:rPr/>
      </w:pPr>
      <w:r w:rsidDel="00000000" w:rsidR="00000000" w:rsidRPr="00000000">
        <w:rPr/>
        <w:drawing>
          <wp:inline distB="114300" distT="114300" distL="114300" distR="114300">
            <wp:extent cx="5612130" cy="4673600"/>
            <wp:effectExtent b="0" l="0" r="0" t="0"/>
            <wp:docPr id="2118696403" name="image105.png"/>
            <a:graphic>
              <a:graphicData uri="http://schemas.openxmlformats.org/drawingml/2006/picture">
                <pic:pic>
                  <pic:nvPicPr>
                    <pic:cNvPr id="0" name="image105.png"/>
                    <pic:cNvPicPr preferRelativeResize="0"/>
                  </pic:nvPicPr>
                  <pic:blipFill>
                    <a:blip r:embed="rId86"/>
                    <a:srcRect b="0" l="0" r="0" t="0"/>
                    <a:stretch>
                      <a:fillRect/>
                    </a:stretch>
                  </pic:blipFill>
                  <pic:spPr>
                    <a:xfrm>
                      <a:off x="0" y="0"/>
                      <a:ext cx="561213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SABER CUANTOS AÑOS TIENE CADA TRABAJADOR</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EJERCICIO 1 TALLER</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SELECT TO_CHAR(numrun_cli,'09G999G999') || '-' || dvrun_cli "RUN CLIENTE",</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INITCAP(appaterno_cli) || ' ' ||</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SUBSTR(apmaterno_cli,1,1) || '. ' || </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INITCAP(pnombre_cli) || ' ' || snombre_cli "NUMBRE CLIENTE",</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CASE id_estado_civil</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10 THEN 'Casado'</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20 THEN 'Divorciado'</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30 THEN 'Soltero'</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40 THEN 'Viudo'</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50 THEN 'Separado'</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ELSE 'Acuerdo de Uniómn Civil'</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END "ESTADO CIVIL",</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NVL(TO_CHAR(fono_fijo_cli),'NO POSEE TELEFONO FIJO') "TELEFONO FIJO",</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NVL(TO_CHAR(celular_cli),'NO POSEE CELULAR') celular</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FROM cliente</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ORDER BY &amp;v_orden;</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EJERCICIO 2 TALLER</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SELECT pnombre_emp || ' ' || appaterno_emp || ' ' || </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apmaterno_emp "NOMBRE EMPLEADO",</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LOWER(SUBSTR(apmaterno_emp,1,3)) ||</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LENGTH(appaterno_emp) ||</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SUBSTR(numrun_emp,-1) ||</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dvrun_emp ||</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TRUNC(MONTHS_BETWEEN(SYSDATE,fecha_contrato)/12) ||</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CASE WHEN TRUNC(MONTHS_BETWEEN(SYSDATE,fecha_contrato)/12) &lt; 10</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THEN ROUND(sueldo_base/6)</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ELSE ROUND(sueldo_base/4) END "NOMBRE DE USUARIO",</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SUBSTR(numrun_emp,4,1) || </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ROUND(EXTRACT(YEAR FROM fecha_contrato)*.70)||</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SUBSTR(numrun_emp,-3)-1 ||</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CASE WHEN id_estado_civil=10 THEN SUBSTR(appaterno_emp,1,2)</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id_estado_civil IN(20,30) </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THEN SUBSTR(appaterno_emp,1,1)||SUBSTR(appaterno_emp,-1)</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id_estado_civil=40 THEN SUBSTR(appaterno_emp,-3,2)</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ELSE SUBSTR(appaterno_emp,2,2) END ||</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EXTRACT(DAY FROM SYSDATE) || EXTRACT(MONTH FROM SYSDATE)</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"CLAVE USUARIO"     </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FROM empleado</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ORDER BY appaterno_emp DESC;</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EJERCICIO 4</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SELECT TO_CHAR(numrun_emp,'09G999G999') || '-' || dvrun_emp "RUN CLIENTE",</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INITCAP(pnombre_emp || ' ' || snombre_emp ||</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appaterno_emp|| ' ' ||</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apmaterno_emp) "NUMBRE CLIENTE",</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CASE id_estado_civil</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10 THEN 'Casado'</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20 THEN 'Divorciado'</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30 THEN 'Soltero'</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40 THEN 'Viudo'</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WHEN 50 THEN 'Separado'</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ELSE 'Acuerdo de Uniómn Civil'</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   END "ESTADO CIVIL"</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Fonts w:ascii="Arial" w:cs="Arial" w:eastAsia="Arial" w:hAnsi="Arial"/>
          <w:color w:val="262626"/>
          <w:sz w:val="21"/>
          <w:szCs w:val="21"/>
          <w:rtl w:val="0"/>
        </w:rPr>
        <w:t xml:space="preserve">FROM empleado</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3B2">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jc w:val="center"/>
        <w:rPr/>
      </w:pPr>
      <w:bookmarkStart w:colFirst="0" w:colLast="0" w:name="_heading=h.i2tmfa1ej6g3" w:id="181"/>
      <w:bookmarkEnd w:id="181"/>
      <w:r w:rsidDel="00000000" w:rsidR="00000000" w:rsidRPr="00000000">
        <w:rPr>
          <w:rtl w:val="0"/>
        </w:rPr>
        <w:t xml:space="preserve">SEMANA(5)</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2"/>
        <w:rPr/>
      </w:pPr>
      <w:bookmarkStart w:colFirst="0" w:colLast="0" w:name="_heading=h.qe1vgvdfa58h" w:id="182"/>
      <w:bookmarkEnd w:id="182"/>
      <w:r w:rsidDel="00000000" w:rsidR="00000000" w:rsidRPr="00000000">
        <w:rPr>
          <w:rtl w:val="0"/>
        </w:rPr>
        <w:t xml:space="preserve">Funciones SQL de Grupo de Filas</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drawing>
          <wp:inline distB="114300" distT="114300" distL="114300" distR="114300">
            <wp:extent cx="5419725" cy="7696200"/>
            <wp:effectExtent b="0" l="0" r="0" t="0"/>
            <wp:docPr id="2118696583" name="image284.png"/>
            <a:graphic>
              <a:graphicData uri="http://schemas.openxmlformats.org/drawingml/2006/picture">
                <pic:pic>
                  <pic:nvPicPr>
                    <pic:cNvPr id="0" name="image284.png"/>
                    <pic:cNvPicPr preferRelativeResize="0"/>
                  </pic:nvPicPr>
                  <pic:blipFill>
                    <a:blip r:embed="rId87"/>
                    <a:srcRect b="0" l="0" r="0" t="0"/>
                    <a:stretch>
                      <a:fillRect/>
                    </a:stretch>
                  </pic:blipFill>
                  <pic:spPr>
                    <a:xfrm>
                      <a:off x="0" y="0"/>
                      <a:ext cx="54197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drawing>
          <wp:inline distB="114300" distT="114300" distL="114300" distR="114300">
            <wp:extent cx="4562475" cy="6924675"/>
            <wp:effectExtent b="0" l="0" r="0" t="0"/>
            <wp:docPr id="2118696324"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4562475"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drawing>
          <wp:inline distB="114300" distT="114300" distL="114300" distR="114300">
            <wp:extent cx="5153025" cy="5581650"/>
            <wp:effectExtent b="0" l="0" r="0" t="0"/>
            <wp:docPr id="2118696572" name="image273.png"/>
            <a:graphic>
              <a:graphicData uri="http://schemas.openxmlformats.org/drawingml/2006/picture">
                <pic:pic>
                  <pic:nvPicPr>
                    <pic:cNvPr id="0" name="image273.png"/>
                    <pic:cNvPicPr preferRelativeResize="0"/>
                  </pic:nvPicPr>
                  <pic:blipFill>
                    <a:blip r:embed="rId89"/>
                    <a:srcRect b="0" l="0" r="0" t="0"/>
                    <a:stretch>
                      <a:fillRect/>
                    </a:stretch>
                  </pic:blipFill>
                  <pic:spPr>
                    <a:xfrm>
                      <a:off x="0" y="0"/>
                      <a:ext cx="5153025"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5612130" cy="1803400"/>
            <wp:effectExtent b="0" l="0" r="0" t="0"/>
            <wp:docPr id="2118696592" name="image293.png"/>
            <a:graphic>
              <a:graphicData uri="http://schemas.openxmlformats.org/drawingml/2006/picture">
                <pic:pic>
                  <pic:nvPicPr>
                    <pic:cNvPr id="0" name="image293.png"/>
                    <pic:cNvPicPr preferRelativeResize="0"/>
                  </pic:nvPicPr>
                  <pic:blipFill>
                    <a:blip r:embed="rId90"/>
                    <a:srcRect b="0" l="0" r="0" t="0"/>
                    <a:stretch>
                      <a:fillRect/>
                    </a:stretch>
                  </pic:blipFill>
                  <pic:spPr>
                    <a:xfrm>
                      <a:off x="0" y="0"/>
                      <a:ext cx="561213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pPr>
      <w:r w:rsidDel="00000000" w:rsidR="00000000" w:rsidRPr="00000000">
        <w:rPr/>
        <w:drawing>
          <wp:inline distB="114300" distT="114300" distL="114300" distR="114300">
            <wp:extent cx="5612130" cy="3746500"/>
            <wp:effectExtent b="0" l="0" r="0" t="0"/>
            <wp:docPr id="2118696375" name="image77.png"/>
            <a:graphic>
              <a:graphicData uri="http://schemas.openxmlformats.org/drawingml/2006/picture">
                <pic:pic>
                  <pic:nvPicPr>
                    <pic:cNvPr id="0" name="image77.png"/>
                    <pic:cNvPicPr preferRelativeResize="0"/>
                  </pic:nvPicPr>
                  <pic:blipFill>
                    <a:blip r:embed="rId91"/>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Style w:val="Heading2"/>
        <w:rPr/>
      </w:pPr>
      <w:bookmarkStart w:colFirst="0" w:colLast="0" w:name="_heading=h.ptbpcrdf906v" w:id="183"/>
      <w:bookmarkEnd w:id="183"/>
      <w:r w:rsidDel="00000000" w:rsidR="00000000" w:rsidRPr="00000000">
        <w:rPr>
          <w:rtl w:val="0"/>
        </w:rPr>
        <w:t xml:space="preserve">GROUP BY</w:t>
      </w:r>
    </w:p>
    <w:p w:rsidR="00000000" w:rsidDel="00000000" w:rsidP="00000000" w:rsidRDefault="00000000" w:rsidRPr="00000000" w14:paraId="000003C4">
      <w:pPr>
        <w:rPr/>
      </w:pPr>
      <w:r w:rsidDel="00000000" w:rsidR="00000000" w:rsidRPr="00000000">
        <w:rPr/>
        <w:drawing>
          <wp:inline distB="114300" distT="114300" distL="114300" distR="114300">
            <wp:extent cx="3171825" cy="3200400"/>
            <wp:effectExtent b="0" l="0" r="0" t="0"/>
            <wp:docPr id="2118696501" name="image202.png"/>
            <a:graphic>
              <a:graphicData uri="http://schemas.openxmlformats.org/drawingml/2006/picture">
                <pic:pic>
                  <pic:nvPicPr>
                    <pic:cNvPr id="0" name="image202.png"/>
                    <pic:cNvPicPr preferRelativeResize="0"/>
                  </pic:nvPicPr>
                  <pic:blipFill>
                    <a:blip r:embed="rId92"/>
                    <a:srcRect b="0" l="0" r="0" t="0"/>
                    <a:stretch>
                      <a:fillRect/>
                    </a:stretch>
                  </pic:blipFill>
                  <pic:spPr>
                    <a:xfrm>
                      <a:off x="0" y="0"/>
                      <a:ext cx="31718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2"/>
        <w:rPr/>
      </w:pPr>
      <w:bookmarkStart w:colFirst="0" w:colLast="0" w:name="_heading=h.xbyaom9gk1x" w:id="184"/>
      <w:bookmarkEnd w:id="184"/>
      <w:r w:rsidDel="00000000" w:rsidR="00000000" w:rsidRPr="00000000">
        <w:rPr/>
        <w:drawing>
          <wp:inline distB="114300" distT="114300" distL="114300" distR="114300">
            <wp:extent cx="2962275" cy="2419350"/>
            <wp:effectExtent b="0" l="0" r="0" t="0"/>
            <wp:docPr id="2118696593" name="image294.png"/>
            <a:graphic>
              <a:graphicData uri="http://schemas.openxmlformats.org/drawingml/2006/picture">
                <pic:pic>
                  <pic:nvPicPr>
                    <pic:cNvPr id="0" name="image294.png"/>
                    <pic:cNvPicPr preferRelativeResize="0"/>
                  </pic:nvPicPr>
                  <pic:blipFill>
                    <a:blip r:embed="rId93"/>
                    <a:srcRect b="0" l="0" r="0" t="0"/>
                    <a:stretch>
                      <a:fillRect/>
                    </a:stretch>
                  </pic:blipFill>
                  <pic:spPr>
                    <a:xfrm>
                      <a:off x="0" y="0"/>
                      <a:ext cx="29622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Style w:val="Heading2"/>
        <w:rPr/>
      </w:pPr>
      <w:bookmarkStart w:colFirst="0" w:colLast="0" w:name="_heading=h.s2n69zxk5ycw" w:id="185"/>
      <w:bookmarkEnd w:id="185"/>
      <w:r w:rsidDel="00000000" w:rsidR="00000000" w:rsidRPr="00000000">
        <w:rPr>
          <w:rtl w:val="0"/>
        </w:rPr>
        <w:t xml:space="preserve">HAVING</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ES COMO UN WHERE</w:t>
      </w:r>
    </w:p>
    <w:p w:rsidR="00000000" w:rsidDel="00000000" w:rsidP="00000000" w:rsidRDefault="00000000" w:rsidRPr="00000000" w14:paraId="000003C9">
      <w:pPr>
        <w:rPr/>
      </w:pPr>
      <w:r w:rsidDel="00000000" w:rsidR="00000000" w:rsidRPr="00000000">
        <w:rPr/>
        <w:drawing>
          <wp:inline distB="114300" distT="114300" distL="114300" distR="114300">
            <wp:extent cx="4657725" cy="2409825"/>
            <wp:effectExtent b="0" l="0" r="0" t="0"/>
            <wp:docPr id="2118696481" name="image182.png"/>
            <a:graphic>
              <a:graphicData uri="http://schemas.openxmlformats.org/drawingml/2006/picture">
                <pic:pic>
                  <pic:nvPicPr>
                    <pic:cNvPr id="0" name="image182.png"/>
                    <pic:cNvPicPr preferRelativeResize="0"/>
                  </pic:nvPicPr>
                  <pic:blipFill>
                    <a:blip r:embed="rId94"/>
                    <a:srcRect b="0" l="0" r="0" t="0"/>
                    <a:stretch>
                      <a:fillRect/>
                    </a:stretch>
                  </pic:blipFill>
                  <pic:spPr>
                    <a:xfrm>
                      <a:off x="0" y="0"/>
                      <a:ext cx="46577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pPr>
      <w:r w:rsidDel="00000000" w:rsidR="00000000" w:rsidRPr="00000000">
        <w:rPr/>
        <w:drawing>
          <wp:inline distB="114300" distT="114300" distL="114300" distR="114300">
            <wp:extent cx="4371975" cy="2705100"/>
            <wp:effectExtent b="0" l="0" r="0" t="0"/>
            <wp:docPr id="2118696326" name="image32.png"/>
            <a:graphic>
              <a:graphicData uri="http://schemas.openxmlformats.org/drawingml/2006/picture">
                <pic:pic>
                  <pic:nvPicPr>
                    <pic:cNvPr id="0" name="image32.png"/>
                    <pic:cNvPicPr preferRelativeResize="0"/>
                  </pic:nvPicPr>
                  <pic:blipFill>
                    <a:blip r:embed="rId95"/>
                    <a:srcRect b="0" l="0" r="0" t="0"/>
                    <a:stretch>
                      <a:fillRect/>
                    </a:stretch>
                  </pic:blipFill>
                  <pic:spPr>
                    <a:xfrm>
                      <a:off x="0" y="0"/>
                      <a:ext cx="43719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1"/>
        <w:jc w:val="left"/>
        <w:rPr/>
      </w:pPr>
      <w:bookmarkStart w:colFirst="0" w:colLast="0" w:name="_heading=h.ks6w8r4sywa" w:id="186"/>
      <w:bookmarkEnd w:id="186"/>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pStyle w:val="Heading1"/>
        <w:jc w:val="center"/>
        <w:rPr/>
      </w:pPr>
      <w:bookmarkStart w:colFirst="0" w:colLast="0" w:name="_heading=h.xz76ua3kcpn8" w:id="187"/>
      <w:bookmarkEnd w:id="187"/>
      <w:r w:rsidDel="00000000" w:rsidR="00000000" w:rsidRPr="00000000">
        <w:rPr>
          <w:rtl w:val="0"/>
        </w:rPr>
        <w:t xml:space="preserve">SEMANA(6)</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2"/>
        <w:rPr/>
      </w:pPr>
      <w:bookmarkStart w:colFirst="0" w:colLast="0" w:name="_heading=h.wp6w9f8476yw" w:id="188"/>
      <w:bookmarkEnd w:id="188"/>
      <w:r w:rsidDel="00000000" w:rsidR="00000000" w:rsidRPr="00000000">
        <w:rPr>
          <w:rtl w:val="0"/>
        </w:rPr>
        <w:t xml:space="preserve">JOIN Simples</w:t>
      </w:r>
    </w:p>
    <w:p w:rsidR="00000000" w:rsidDel="00000000" w:rsidP="00000000" w:rsidRDefault="00000000" w:rsidRPr="00000000" w14:paraId="000003D4">
      <w:pPr>
        <w:rPr/>
      </w:pPr>
      <w:r w:rsidDel="00000000" w:rsidR="00000000" w:rsidRPr="00000000">
        <w:rPr/>
        <w:drawing>
          <wp:inline distB="114300" distT="114300" distL="114300" distR="114300">
            <wp:extent cx="5524500" cy="4010025"/>
            <wp:effectExtent b="0" l="0" r="0" t="0"/>
            <wp:docPr id="2118696428" name="image130.png"/>
            <a:graphic>
              <a:graphicData uri="http://schemas.openxmlformats.org/drawingml/2006/picture">
                <pic:pic>
                  <pic:nvPicPr>
                    <pic:cNvPr id="0" name="image130.png"/>
                    <pic:cNvPicPr preferRelativeResize="0"/>
                  </pic:nvPicPr>
                  <pic:blipFill>
                    <a:blip r:embed="rId96"/>
                    <a:srcRect b="0" l="0" r="0" t="0"/>
                    <a:stretch>
                      <a:fillRect/>
                    </a:stretch>
                  </pic:blipFill>
                  <pic:spPr>
                    <a:xfrm>
                      <a:off x="0" y="0"/>
                      <a:ext cx="552450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Style w:val="Heading4"/>
        <w:rPr>
          <w:sz w:val="30"/>
          <w:szCs w:val="30"/>
        </w:rPr>
      </w:pPr>
      <w:bookmarkStart w:colFirst="0" w:colLast="0" w:name="_heading=h.jj35fzpmc2n1" w:id="189"/>
      <w:bookmarkEnd w:id="189"/>
      <w:r w:rsidDel="00000000" w:rsidR="00000000" w:rsidRPr="00000000">
        <w:rPr>
          <w:rtl w:val="0"/>
        </w:rPr>
      </w:r>
    </w:p>
    <w:p w:rsidR="00000000" w:rsidDel="00000000" w:rsidP="00000000" w:rsidRDefault="00000000" w:rsidRPr="00000000" w14:paraId="000003D6">
      <w:pPr>
        <w:pStyle w:val="Heading4"/>
        <w:rPr>
          <w:sz w:val="30"/>
          <w:szCs w:val="30"/>
        </w:rPr>
      </w:pPr>
      <w:bookmarkStart w:colFirst="0" w:colLast="0" w:name="_heading=h.1tlaf6rr5s53" w:id="190"/>
      <w:bookmarkEnd w:id="190"/>
      <w:r w:rsidDel="00000000" w:rsidR="00000000" w:rsidRPr="00000000">
        <w:rPr>
          <w:sz w:val="30"/>
          <w:szCs w:val="30"/>
          <w:rtl w:val="0"/>
        </w:rPr>
        <w:t xml:space="preserve">INNER JOIN</w:t>
      </w:r>
    </w:p>
    <w:p w:rsidR="00000000" w:rsidDel="00000000" w:rsidP="00000000" w:rsidRDefault="00000000" w:rsidRPr="00000000" w14:paraId="000003D7">
      <w:pPr>
        <w:rPr/>
      </w:pPr>
      <w:r w:rsidDel="00000000" w:rsidR="00000000" w:rsidRPr="00000000">
        <w:rPr/>
        <w:drawing>
          <wp:inline distB="114300" distT="114300" distL="114300" distR="114300">
            <wp:extent cx="3933825" cy="3067050"/>
            <wp:effectExtent b="0" l="0" r="0" t="0"/>
            <wp:docPr id="2118696596" name="image297.png"/>
            <a:graphic>
              <a:graphicData uri="http://schemas.openxmlformats.org/drawingml/2006/picture">
                <pic:pic>
                  <pic:nvPicPr>
                    <pic:cNvPr id="0" name="image297.png"/>
                    <pic:cNvPicPr preferRelativeResize="0"/>
                  </pic:nvPicPr>
                  <pic:blipFill>
                    <a:blip r:embed="rId97"/>
                    <a:srcRect b="0" l="0" r="0" t="0"/>
                    <a:stretch>
                      <a:fillRect/>
                    </a:stretch>
                  </pic:blipFill>
                  <pic:spPr>
                    <a:xfrm>
                      <a:off x="0" y="0"/>
                      <a:ext cx="39338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Style w:val="Heading4"/>
        <w:rPr>
          <w:sz w:val="30"/>
          <w:szCs w:val="30"/>
        </w:rPr>
      </w:pPr>
      <w:bookmarkStart w:colFirst="0" w:colLast="0" w:name="_heading=h.u0nm8gxwmhya" w:id="191"/>
      <w:bookmarkEnd w:id="191"/>
      <w:r w:rsidDel="00000000" w:rsidR="00000000" w:rsidRPr="00000000">
        <w:rPr>
          <w:rtl w:val="0"/>
        </w:rPr>
      </w:r>
    </w:p>
    <w:p w:rsidR="00000000" w:rsidDel="00000000" w:rsidP="00000000" w:rsidRDefault="00000000" w:rsidRPr="00000000" w14:paraId="000003D9">
      <w:pPr>
        <w:pStyle w:val="Heading4"/>
        <w:rPr>
          <w:sz w:val="30"/>
          <w:szCs w:val="30"/>
        </w:rPr>
      </w:pPr>
      <w:bookmarkStart w:colFirst="0" w:colLast="0" w:name="_heading=h.m4qcf0d4xa1x" w:id="192"/>
      <w:bookmarkEnd w:id="192"/>
      <w:r w:rsidDel="00000000" w:rsidR="00000000" w:rsidRPr="00000000">
        <w:rPr>
          <w:sz w:val="30"/>
          <w:szCs w:val="30"/>
          <w:rtl w:val="0"/>
        </w:rPr>
        <w:t xml:space="preserve">NATURAL JOIN</w:t>
      </w:r>
    </w:p>
    <w:p w:rsidR="00000000" w:rsidDel="00000000" w:rsidP="00000000" w:rsidRDefault="00000000" w:rsidRPr="00000000" w14:paraId="000003DA">
      <w:pPr>
        <w:rPr/>
      </w:pPr>
      <w:r w:rsidDel="00000000" w:rsidR="00000000" w:rsidRPr="00000000">
        <w:rPr>
          <w:rtl w:val="0"/>
        </w:rPr>
        <w:t xml:space="preserve">Se juntan las dos tablas</w:t>
      </w:r>
    </w:p>
    <w:p w:rsidR="00000000" w:rsidDel="00000000" w:rsidP="00000000" w:rsidRDefault="00000000" w:rsidRPr="00000000" w14:paraId="000003DB">
      <w:pPr>
        <w:rPr/>
      </w:pPr>
      <w:r w:rsidDel="00000000" w:rsidR="00000000" w:rsidRPr="00000000">
        <w:rPr/>
        <w:drawing>
          <wp:inline distB="114300" distT="114300" distL="114300" distR="114300">
            <wp:extent cx="5162550" cy="4448175"/>
            <wp:effectExtent b="0" l="0" r="0" t="0"/>
            <wp:docPr id="2118696399"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516255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Style w:val="Heading4"/>
        <w:rPr>
          <w:sz w:val="30"/>
          <w:szCs w:val="30"/>
        </w:rPr>
      </w:pPr>
      <w:bookmarkStart w:colFirst="0" w:colLast="0" w:name="_heading=h.dvv15kpj1kjo" w:id="193"/>
      <w:bookmarkEnd w:id="193"/>
      <w:r w:rsidDel="00000000" w:rsidR="00000000" w:rsidRPr="00000000">
        <w:rPr>
          <w:sz w:val="30"/>
          <w:szCs w:val="30"/>
          <w:rtl w:val="0"/>
        </w:rPr>
        <w:t xml:space="preserve">USING</w:t>
      </w:r>
    </w:p>
    <w:p w:rsidR="00000000" w:rsidDel="00000000" w:rsidP="00000000" w:rsidRDefault="00000000" w:rsidRPr="00000000" w14:paraId="000003DD">
      <w:pPr>
        <w:rPr/>
      </w:pPr>
      <w:r w:rsidDel="00000000" w:rsidR="00000000" w:rsidRPr="00000000">
        <w:rPr>
          <w:rtl w:val="0"/>
        </w:rPr>
        <w:t xml:space="preserve">JUNTAN LAS TABLAS </w:t>
      </w:r>
      <w:r w:rsidDel="00000000" w:rsidR="00000000" w:rsidRPr="00000000">
        <w:rPr>
          <w:rtl w:val="0"/>
        </w:rPr>
      </w:r>
    </w:p>
    <w:p w:rsidR="00000000" w:rsidDel="00000000" w:rsidP="00000000" w:rsidRDefault="00000000" w:rsidRPr="00000000" w14:paraId="000003DE">
      <w:pPr>
        <w:rPr/>
      </w:pPr>
      <w:r w:rsidDel="00000000" w:rsidR="00000000" w:rsidRPr="00000000">
        <w:rPr/>
        <w:drawing>
          <wp:inline distB="114300" distT="114300" distL="114300" distR="114300">
            <wp:extent cx="5238750" cy="4476750"/>
            <wp:effectExtent b="0" l="0" r="0" t="0"/>
            <wp:docPr id="2118696413" name="image114.png"/>
            <a:graphic>
              <a:graphicData uri="http://schemas.openxmlformats.org/drawingml/2006/picture">
                <pic:pic>
                  <pic:nvPicPr>
                    <pic:cNvPr id="0" name="image114.png"/>
                    <pic:cNvPicPr preferRelativeResize="0"/>
                  </pic:nvPicPr>
                  <pic:blipFill>
                    <a:blip r:embed="rId99"/>
                    <a:srcRect b="0" l="0" r="0" t="0"/>
                    <a:stretch>
                      <a:fillRect/>
                    </a:stretch>
                  </pic:blipFill>
                  <pic:spPr>
                    <a:xfrm>
                      <a:off x="0" y="0"/>
                      <a:ext cx="523875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Style w:val="Heading4"/>
        <w:rPr/>
      </w:pPr>
      <w:bookmarkStart w:colFirst="0" w:colLast="0" w:name="_heading=h.2qv0j85oh0iz" w:id="194"/>
      <w:bookmarkEnd w:id="194"/>
      <w:r w:rsidDel="00000000" w:rsidR="00000000" w:rsidRPr="00000000">
        <w:rPr>
          <w:rtl w:val="0"/>
        </w:rPr>
        <w:t xml:space="preserve">ON</w:t>
      </w:r>
    </w:p>
    <w:p w:rsidR="00000000" w:rsidDel="00000000" w:rsidP="00000000" w:rsidRDefault="00000000" w:rsidRPr="00000000" w14:paraId="000003E0">
      <w:pPr>
        <w:rPr/>
      </w:pPr>
      <w:r w:rsidDel="00000000" w:rsidR="00000000" w:rsidRPr="00000000">
        <w:rPr/>
        <w:drawing>
          <wp:inline distB="114300" distT="114300" distL="114300" distR="114300">
            <wp:extent cx="5314950" cy="4791075"/>
            <wp:effectExtent b="0" l="0" r="0" t="0"/>
            <wp:docPr id="2118696402" name="image104.png"/>
            <a:graphic>
              <a:graphicData uri="http://schemas.openxmlformats.org/drawingml/2006/picture">
                <pic:pic>
                  <pic:nvPicPr>
                    <pic:cNvPr id="0" name="image104.png"/>
                    <pic:cNvPicPr preferRelativeResize="0"/>
                  </pic:nvPicPr>
                  <pic:blipFill>
                    <a:blip r:embed="rId100"/>
                    <a:srcRect b="0" l="0" r="0" t="0"/>
                    <a:stretch>
                      <a:fillRect/>
                    </a:stretch>
                  </pic:blipFill>
                  <pic:spPr>
                    <a:xfrm>
                      <a:off x="0" y="0"/>
                      <a:ext cx="531495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rPr>
          <w:sz w:val="30"/>
          <w:szCs w:val="30"/>
        </w:rPr>
      </w:pPr>
      <w:bookmarkStart w:colFirst="0" w:colLast="0" w:name="_heading=h.pr3viw541yxo" w:id="195"/>
      <w:bookmarkEnd w:id="195"/>
      <w:r w:rsidDel="00000000" w:rsidR="00000000" w:rsidRPr="00000000">
        <w:rPr>
          <w:sz w:val="30"/>
          <w:szCs w:val="30"/>
          <w:rtl w:val="0"/>
        </w:rPr>
        <w:t xml:space="preserve">SELF-JOIN</w:t>
      </w:r>
    </w:p>
    <w:p w:rsidR="00000000" w:rsidDel="00000000" w:rsidP="00000000" w:rsidRDefault="00000000" w:rsidRPr="00000000" w14:paraId="000003E3">
      <w:pPr>
        <w:rPr/>
      </w:pPr>
      <w:r w:rsidDel="00000000" w:rsidR="00000000" w:rsidRPr="00000000">
        <w:rPr/>
        <w:drawing>
          <wp:inline distB="114300" distT="114300" distL="114300" distR="114300">
            <wp:extent cx="5448300" cy="3867150"/>
            <wp:effectExtent b="0" l="0" r="0" t="0"/>
            <wp:docPr id="2118696611" name="image315.png"/>
            <a:graphic>
              <a:graphicData uri="http://schemas.openxmlformats.org/drawingml/2006/picture">
                <pic:pic>
                  <pic:nvPicPr>
                    <pic:cNvPr id="0" name="image315.png"/>
                    <pic:cNvPicPr preferRelativeResize="0"/>
                  </pic:nvPicPr>
                  <pic:blipFill>
                    <a:blip r:embed="rId101"/>
                    <a:srcRect b="0" l="0" r="0" t="0"/>
                    <a:stretch>
                      <a:fillRect/>
                    </a:stretch>
                  </pic:blipFill>
                  <pic:spPr>
                    <a:xfrm>
                      <a:off x="0" y="0"/>
                      <a:ext cx="54483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UNA TABLA DONDE SE OCUPA DE NUEVO SU MISMA TABLA</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4"/>
        <w:rPr>
          <w:sz w:val="30"/>
          <w:szCs w:val="30"/>
        </w:rPr>
      </w:pPr>
      <w:bookmarkStart w:colFirst="0" w:colLast="0" w:name="_heading=h.rkvlrbooia6u" w:id="196"/>
      <w:bookmarkEnd w:id="196"/>
      <w:r w:rsidDel="00000000" w:rsidR="00000000" w:rsidRPr="00000000">
        <w:rPr>
          <w:sz w:val="30"/>
          <w:szCs w:val="30"/>
          <w:rtl w:val="0"/>
        </w:rPr>
        <w:t xml:space="preserve">NONEQUIJOINS</w:t>
      </w:r>
    </w:p>
    <w:p w:rsidR="00000000" w:rsidDel="00000000" w:rsidP="00000000" w:rsidRDefault="00000000" w:rsidRPr="00000000" w14:paraId="000003F8">
      <w:pPr>
        <w:rPr/>
      </w:pPr>
      <w:r w:rsidDel="00000000" w:rsidR="00000000" w:rsidRPr="00000000">
        <w:rPr/>
        <w:drawing>
          <wp:inline distB="114300" distT="114300" distL="114300" distR="114300">
            <wp:extent cx="5467350" cy="3667125"/>
            <wp:effectExtent b="0" l="0" r="0" t="0"/>
            <wp:docPr id="2118696351" name="image55.png"/>
            <a:graphic>
              <a:graphicData uri="http://schemas.openxmlformats.org/drawingml/2006/picture">
                <pic:pic>
                  <pic:nvPicPr>
                    <pic:cNvPr id="0" name="image55.png"/>
                    <pic:cNvPicPr preferRelativeResize="0"/>
                  </pic:nvPicPr>
                  <pic:blipFill>
                    <a:blip r:embed="rId102"/>
                    <a:srcRect b="0" l="0" r="0" t="0"/>
                    <a:stretch>
                      <a:fillRect/>
                    </a:stretch>
                  </pic:blipFill>
                  <pic:spPr>
                    <a:xfrm>
                      <a:off x="0" y="0"/>
                      <a:ext cx="54673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Style w:val="Heading4"/>
        <w:rPr>
          <w:sz w:val="30"/>
          <w:szCs w:val="30"/>
        </w:rPr>
      </w:pPr>
      <w:bookmarkStart w:colFirst="0" w:colLast="0" w:name="_heading=h.viscvcm1bzij" w:id="197"/>
      <w:bookmarkEnd w:id="197"/>
      <w:r w:rsidDel="00000000" w:rsidR="00000000" w:rsidRPr="00000000">
        <w:rPr>
          <w:sz w:val="30"/>
          <w:szCs w:val="30"/>
          <w:rtl w:val="0"/>
        </w:rPr>
        <w:t xml:space="preserve">OUTER JOINS</w:t>
      </w:r>
    </w:p>
    <w:p w:rsidR="00000000" w:rsidDel="00000000" w:rsidP="00000000" w:rsidRDefault="00000000" w:rsidRPr="00000000" w14:paraId="000003FA">
      <w:pPr>
        <w:pStyle w:val="Heading4"/>
        <w:rPr>
          <w:sz w:val="30"/>
          <w:szCs w:val="30"/>
        </w:rPr>
      </w:pPr>
      <w:bookmarkStart w:colFirst="0" w:colLast="0" w:name="_heading=h.119ccmv1wkkq" w:id="198"/>
      <w:bookmarkEnd w:id="198"/>
      <w:r w:rsidDel="00000000" w:rsidR="00000000" w:rsidRPr="00000000">
        <w:rPr>
          <w:sz w:val="30"/>
          <w:szCs w:val="30"/>
          <w:rtl w:val="0"/>
        </w:rPr>
        <w:t xml:space="preserve">CROSS JOINS</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pStyle w:val="Heading2"/>
        <w:rPr/>
      </w:pPr>
      <w:bookmarkStart w:colFirst="0" w:colLast="0" w:name="_heading=h.gxti8xovioqt" w:id="199"/>
      <w:bookmarkEnd w:id="199"/>
      <w:r w:rsidDel="00000000" w:rsidR="00000000" w:rsidRPr="00000000">
        <w:rPr>
          <w:rtl w:val="0"/>
        </w:rPr>
        <w:t xml:space="preserve">JOIN Complejos</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1"/>
        <w:rPr/>
      </w:pPr>
      <w:bookmarkStart w:colFirst="0" w:colLast="0" w:name="_heading=h.5p1wt1fjamy6" w:id="200"/>
      <w:bookmarkEnd w:id="200"/>
      <w:r w:rsidDel="00000000" w:rsidR="00000000" w:rsidRPr="00000000">
        <w:rPr>
          <w:rtl w:val="0"/>
        </w:rPr>
      </w:r>
    </w:p>
    <w:p w:rsidR="00000000" w:rsidDel="00000000" w:rsidP="00000000" w:rsidRDefault="00000000" w:rsidRPr="00000000" w14:paraId="00000401">
      <w:pPr>
        <w:pStyle w:val="Heading1"/>
        <w:rPr/>
      </w:pPr>
      <w:bookmarkStart w:colFirst="0" w:colLast="0" w:name="_heading=h.9cu4s9jg0o6p" w:id="201"/>
      <w:bookmarkEnd w:id="201"/>
      <w:r w:rsidDel="00000000" w:rsidR="00000000" w:rsidRPr="00000000">
        <w:rPr>
          <w:rtl w:val="0"/>
        </w:rPr>
        <w:t xml:space="preserve">SEMANA(9)</w:t>
      </w:r>
    </w:p>
    <w:p w:rsidR="00000000" w:rsidDel="00000000" w:rsidP="00000000" w:rsidRDefault="00000000" w:rsidRPr="00000000" w14:paraId="00000402">
      <w:pPr>
        <w:pStyle w:val="Heading2"/>
        <w:rPr/>
      </w:pPr>
      <w:bookmarkStart w:colFirst="0" w:colLast="0" w:name="_heading=h.gire6a8rf8cm" w:id="202"/>
      <w:bookmarkEnd w:id="202"/>
      <w:r w:rsidDel="00000000" w:rsidR="00000000" w:rsidRPr="00000000">
        <w:rPr>
          <w:rtl w:val="0"/>
        </w:rPr>
        <w:t xml:space="preserve">Subconsultas Para Visualizar Información</w:t>
      </w:r>
    </w:p>
    <w:p w:rsidR="00000000" w:rsidDel="00000000" w:rsidP="00000000" w:rsidRDefault="00000000" w:rsidRPr="00000000" w14:paraId="00000403">
      <w:pPr>
        <w:rPr/>
      </w:pPr>
      <w:r w:rsidDel="00000000" w:rsidR="00000000" w:rsidRPr="00000000">
        <w:rPr/>
        <w:drawing>
          <wp:inline distB="114300" distT="114300" distL="114300" distR="114300">
            <wp:extent cx="5381625" cy="3952875"/>
            <wp:effectExtent b="0" l="0" r="0" t="0"/>
            <wp:docPr id="2118696445" name="image146.png"/>
            <a:graphic>
              <a:graphicData uri="http://schemas.openxmlformats.org/drawingml/2006/picture">
                <pic:pic>
                  <pic:nvPicPr>
                    <pic:cNvPr id="0" name="image146.png"/>
                    <pic:cNvPicPr preferRelativeResize="0"/>
                  </pic:nvPicPr>
                  <pic:blipFill>
                    <a:blip r:embed="rId103"/>
                    <a:srcRect b="0" l="0" r="0" t="0"/>
                    <a:stretch>
                      <a:fillRect/>
                    </a:stretch>
                  </pic:blipFill>
                  <pic:spPr>
                    <a:xfrm>
                      <a:off x="0" y="0"/>
                      <a:ext cx="53816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pPr>
      <w:r w:rsidDel="00000000" w:rsidR="00000000" w:rsidRPr="00000000">
        <w:rPr/>
        <w:drawing>
          <wp:inline distB="114300" distT="114300" distL="114300" distR="114300">
            <wp:extent cx="4105275" cy="3076575"/>
            <wp:effectExtent b="0" l="0" r="0" t="0"/>
            <wp:docPr id="2118696447" name="image148.png"/>
            <a:graphic>
              <a:graphicData uri="http://schemas.openxmlformats.org/drawingml/2006/picture">
                <pic:pic>
                  <pic:nvPicPr>
                    <pic:cNvPr id="0" name="image148.png"/>
                    <pic:cNvPicPr preferRelativeResize="0"/>
                  </pic:nvPicPr>
                  <pic:blipFill>
                    <a:blip r:embed="rId104"/>
                    <a:srcRect b="0" l="0" r="0" t="0"/>
                    <a:stretch>
                      <a:fillRect/>
                    </a:stretch>
                  </pic:blipFill>
                  <pic:spPr>
                    <a:xfrm>
                      <a:off x="0" y="0"/>
                      <a:ext cx="41052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1"/>
        <w:rPr/>
      </w:pPr>
      <w:bookmarkStart w:colFirst="0" w:colLast="0" w:name="_heading=h.gqrbij34vvar" w:id="203"/>
      <w:bookmarkEnd w:id="203"/>
      <w:r w:rsidDel="00000000" w:rsidR="00000000" w:rsidRPr="00000000">
        <w:rPr>
          <w:rtl w:val="0"/>
        </w:rPr>
        <w:t xml:space="preserve">SEMANA(10)</w:t>
      </w:r>
    </w:p>
    <w:p w:rsidR="00000000" w:rsidDel="00000000" w:rsidP="00000000" w:rsidRDefault="00000000" w:rsidRPr="00000000" w14:paraId="00000407">
      <w:pPr>
        <w:pStyle w:val="Heading2"/>
        <w:rPr/>
      </w:pPr>
      <w:bookmarkStart w:colFirst="0" w:colLast="0" w:name="_heading=h.ne2npnoxg5w9" w:id="204"/>
      <w:bookmarkEnd w:id="204"/>
      <w:r w:rsidDel="00000000" w:rsidR="00000000" w:rsidRPr="00000000">
        <w:rPr>
          <w:rtl w:val="0"/>
        </w:rPr>
        <w:t xml:space="preserve">SET</w:t>
      </w:r>
    </w:p>
    <w:p w:rsidR="00000000" w:rsidDel="00000000" w:rsidP="00000000" w:rsidRDefault="00000000" w:rsidRPr="00000000" w14:paraId="00000408">
      <w:pPr>
        <w:spacing w:after="0" w:before="80" w:line="276" w:lineRule="auto"/>
        <w:ind w:left="0" w:firstLine="0"/>
        <w:jc w:val="both"/>
        <w:rPr>
          <w:sz w:val="24"/>
          <w:szCs w:val="24"/>
        </w:rPr>
      </w:pPr>
      <w:r w:rsidDel="00000000" w:rsidR="00000000" w:rsidRPr="00000000">
        <w:rPr>
          <w:sz w:val="24"/>
          <w:szCs w:val="24"/>
          <w:rtl w:val="0"/>
        </w:rPr>
        <w:t xml:space="preserve">Los operadores set pueden ser usados en subconsultas o subqueries.</w:t>
      </w:r>
    </w:p>
    <w:p w:rsidR="00000000" w:rsidDel="00000000" w:rsidP="00000000" w:rsidRDefault="00000000" w:rsidRPr="00000000" w14:paraId="00000409">
      <w:pPr>
        <w:spacing w:after="0" w:before="80" w:line="276" w:lineRule="auto"/>
        <w:ind w:left="0" w:firstLine="0"/>
        <w:jc w:val="both"/>
        <w:rPr>
          <w:sz w:val="24"/>
          <w:szCs w:val="24"/>
        </w:rPr>
      </w:pPr>
      <w:r w:rsidDel="00000000" w:rsidR="00000000" w:rsidRPr="00000000">
        <w:rPr>
          <w:sz w:val="24"/>
          <w:szCs w:val="24"/>
          <w:rtl w:val="0"/>
        </w:rPr>
        <w:t xml:space="preserve">Las filas duplicadas son eliminadas automáticamente excepto cuando se usa </w:t>
      </w:r>
    </w:p>
    <w:p w:rsidR="00000000" w:rsidDel="00000000" w:rsidP="00000000" w:rsidRDefault="00000000" w:rsidRPr="00000000" w14:paraId="0000040A">
      <w:pPr>
        <w:spacing w:after="0" w:before="80" w:line="276" w:lineRule="auto"/>
        <w:ind w:left="0" w:firstLine="0"/>
        <w:jc w:val="both"/>
        <w:rPr>
          <w:sz w:val="24"/>
          <w:szCs w:val="24"/>
        </w:rPr>
      </w:pPr>
      <w:r w:rsidDel="00000000" w:rsidR="00000000" w:rsidRPr="00000000">
        <w:rPr>
          <w:sz w:val="24"/>
          <w:szCs w:val="24"/>
          <w:rtl w:val="0"/>
        </w:rPr>
        <w:t xml:space="preserve">                 UNION ALL.</w:t>
      </w:r>
    </w:p>
    <w:p w:rsidR="00000000" w:rsidDel="00000000" w:rsidP="00000000" w:rsidRDefault="00000000" w:rsidRPr="00000000" w14:paraId="0000040B">
      <w:pPr>
        <w:spacing w:after="0" w:before="80" w:line="276" w:lineRule="auto"/>
        <w:ind w:left="0" w:firstLine="0"/>
        <w:jc w:val="both"/>
        <w:rPr>
          <w:sz w:val="24"/>
          <w:szCs w:val="24"/>
        </w:rPr>
      </w:pPr>
      <w:r w:rsidDel="00000000" w:rsidR="00000000" w:rsidRPr="00000000">
        <w:rPr>
          <w:sz w:val="24"/>
          <w:szCs w:val="24"/>
          <w:rtl w:val="0"/>
        </w:rPr>
        <w:t xml:space="preserve">Los nombres de columnas de la primera consulta aparecen en el resultado.</w:t>
      </w:r>
    </w:p>
    <w:p w:rsidR="00000000" w:rsidDel="00000000" w:rsidP="00000000" w:rsidRDefault="00000000" w:rsidRPr="00000000" w14:paraId="0000040C">
      <w:pPr>
        <w:spacing w:after="0" w:before="80" w:line="276" w:lineRule="auto"/>
        <w:ind w:left="0" w:firstLine="0"/>
        <w:jc w:val="both"/>
        <w:rPr>
          <w:sz w:val="24"/>
          <w:szCs w:val="24"/>
        </w:rPr>
      </w:pPr>
      <w:r w:rsidDel="00000000" w:rsidR="00000000" w:rsidRPr="00000000">
        <w:rPr>
          <w:sz w:val="24"/>
          <w:szCs w:val="24"/>
          <w:rtl w:val="0"/>
        </w:rPr>
        <w:t xml:space="preserve">El resultado es ordenado por defecto en forma ascendente excepto cuando de usa </w:t>
      </w:r>
    </w:p>
    <w:p w:rsidR="00000000" w:rsidDel="00000000" w:rsidP="00000000" w:rsidRDefault="00000000" w:rsidRPr="00000000" w14:paraId="0000040D">
      <w:pPr>
        <w:spacing w:after="0" w:before="80" w:line="276" w:lineRule="auto"/>
        <w:ind w:left="0" w:firstLine="0"/>
        <w:jc w:val="both"/>
        <w:rPr>
          <w:sz w:val="24"/>
          <w:szCs w:val="24"/>
        </w:rPr>
      </w:pPr>
      <w:r w:rsidDel="00000000" w:rsidR="00000000" w:rsidRPr="00000000">
        <w:rPr>
          <w:sz w:val="24"/>
          <w:szCs w:val="24"/>
          <w:rtl w:val="0"/>
        </w:rPr>
        <w:t xml:space="preserve">                 UNION ALL.</w:t>
      </w:r>
    </w:p>
    <w:p w:rsidR="00000000" w:rsidDel="00000000" w:rsidP="00000000" w:rsidRDefault="00000000" w:rsidRPr="00000000" w14:paraId="0000040E">
      <w:pPr>
        <w:spacing w:after="0" w:before="80" w:line="276" w:lineRule="auto"/>
        <w:ind w:left="0" w:firstLine="0"/>
        <w:jc w:val="both"/>
        <w:rPr>
          <w:sz w:val="24"/>
          <w:szCs w:val="24"/>
        </w:rPr>
      </w:pPr>
      <w:r w:rsidDel="00000000" w:rsidR="00000000" w:rsidRPr="00000000">
        <w:rPr>
          <w:sz w:val="24"/>
          <w:szCs w:val="24"/>
          <w:rtl w:val="0"/>
        </w:rPr>
        <w:t xml:space="preserve">Los operadores set son los siguientes:</w:t>
      </w:r>
    </w:p>
    <w:p w:rsidR="00000000" w:rsidDel="00000000" w:rsidP="00000000" w:rsidRDefault="00000000" w:rsidRPr="00000000" w14:paraId="0000040F">
      <w:pPr>
        <w:spacing w:after="0" w:before="80" w:line="276" w:lineRule="auto"/>
        <w:rPr>
          <w:sz w:val="24"/>
          <w:szCs w:val="24"/>
        </w:rPr>
      </w:pPr>
      <w:r w:rsidDel="00000000" w:rsidR="00000000" w:rsidRPr="00000000">
        <w:rPr>
          <w:rFonts w:ascii="Arial" w:cs="Arial" w:eastAsia="Arial" w:hAnsi="Arial"/>
          <w:sz w:val="24"/>
          <w:szCs w:val="24"/>
          <w:rtl w:val="0"/>
        </w:rPr>
        <w:t xml:space="preserve">•</w:t>
      </w:r>
      <w:r w:rsidDel="00000000" w:rsidR="00000000" w:rsidRPr="00000000">
        <w:rPr>
          <w:b w:val="1"/>
          <w:sz w:val="24"/>
          <w:szCs w:val="24"/>
          <w:rtl w:val="0"/>
        </w:rPr>
        <w:t xml:space="preserve">UNION: r</w:t>
      </w:r>
      <w:r w:rsidDel="00000000" w:rsidR="00000000" w:rsidRPr="00000000">
        <w:rPr>
          <w:sz w:val="24"/>
          <w:szCs w:val="24"/>
          <w:rtl w:val="0"/>
        </w:rPr>
        <w:t xml:space="preserve">etorna todas las filas DIFERENTES seleccionadas por cada consulta.</w:t>
      </w:r>
    </w:p>
    <w:p w:rsidR="00000000" w:rsidDel="00000000" w:rsidP="00000000" w:rsidRDefault="00000000" w:rsidRPr="00000000" w14:paraId="00000410">
      <w:pPr>
        <w:spacing w:after="0" w:before="80" w:line="276" w:lineRule="auto"/>
        <w:rPr>
          <w:sz w:val="24"/>
          <w:szCs w:val="24"/>
        </w:rPr>
      </w:pPr>
      <w:r w:rsidDel="00000000" w:rsidR="00000000" w:rsidRPr="00000000">
        <w:rPr>
          <w:rFonts w:ascii="Arial" w:cs="Arial" w:eastAsia="Arial" w:hAnsi="Arial"/>
          <w:sz w:val="24"/>
          <w:szCs w:val="24"/>
          <w:rtl w:val="0"/>
        </w:rPr>
        <w:t xml:space="preserve">•</w:t>
      </w:r>
      <w:r w:rsidDel="00000000" w:rsidR="00000000" w:rsidRPr="00000000">
        <w:rPr>
          <w:b w:val="1"/>
          <w:sz w:val="24"/>
          <w:szCs w:val="24"/>
          <w:rtl w:val="0"/>
        </w:rPr>
        <w:t xml:space="preserve">UNION ALL: </w:t>
      </w:r>
      <w:r w:rsidDel="00000000" w:rsidR="00000000" w:rsidRPr="00000000">
        <w:rPr>
          <w:sz w:val="24"/>
          <w:szCs w:val="24"/>
          <w:rtl w:val="0"/>
        </w:rPr>
        <w:t xml:space="preserve">retorna TODAS las filas seleccionadas por ambas cada consulta, incluyendo las duplicadas.</w:t>
      </w:r>
    </w:p>
    <w:p w:rsidR="00000000" w:rsidDel="00000000" w:rsidP="00000000" w:rsidRDefault="00000000" w:rsidRPr="00000000" w14:paraId="00000411">
      <w:pPr>
        <w:spacing w:after="0" w:before="80" w:line="276" w:lineRule="auto"/>
        <w:rPr>
          <w:sz w:val="24"/>
          <w:szCs w:val="24"/>
        </w:rPr>
      </w:pPr>
      <w:r w:rsidDel="00000000" w:rsidR="00000000" w:rsidRPr="00000000">
        <w:rPr>
          <w:rFonts w:ascii="Arial" w:cs="Arial" w:eastAsia="Arial" w:hAnsi="Arial"/>
          <w:sz w:val="24"/>
          <w:szCs w:val="24"/>
          <w:rtl w:val="0"/>
        </w:rPr>
        <w:t xml:space="preserve">•</w:t>
      </w:r>
      <w:r w:rsidDel="00000000" w:rsidR="00000000" w:rsidRPr="00000000">
        <w:rPr>
          <w:b w:val="1"/>
          <w:sz w:val="24"/>
          <w:szCs w:val="24"/>
          <w:rtl w:val="0"/>
        </w:rPr>
        <w:t xml:space="preserve">INTERSECT: </w:t>
      </w:r>
      <w:r w:rsidDel="00000000" w:rsidR="00000000" w:rsidRPr="00000000">
        <w:rPr>
          <w:sz w:val="24"/>
          <w:szCs w:val="24"/>
          <w:rtl w:val="0"/>
        </w:rPr>
        <w:t xml:space="preserve">retorna TODAS LAS FILAS IGUALES seleccionadas por ambas consultas.</w:t>
      </w:r>
    </w:p>
    <w:p w:rsidR="00000000" w:rsidDel="00000000" w:rsidP="00000000" w:rsidRDefault="00000000" w:rsidRPr="00000000" w14:paraId="00000412">
      <w:pPr>
        <w:spacing w:after="0" w:before="80" w:line="276" w:lineRule="auto"/>
        <w:rPr>
          <w:sz w:val="24"/>
          <w:szCs w:val="24"/>
        </w:rPr>
      </w:pPr>
      <w:r w:rsidDel="00000000" w:rsidR="00000000" w:rsidRPr="00000000">
        <w:rPr>
          <w:rFonts w:ascii="Arial" w:cs="Arial" w:eastAsia="Arial" w:hAnsi="Arial"/>
          <w:sz w:val="24"/>
          <w:szCs w:val="24"/>
          <w:rtl w:val="0"/>
        </w:rPr>
        <w:t xml:space="preserve">•</w:t>
      </w:r>
      <w:r w:rsidDel="00000000" w:rsidR="00000000" w:rsidRPr="00000000">
        <w:rPr>
          <w:b w:val="1"/>
          <w:sz w:val="24"/>
          <w:szCs w:val="24"/>
          <w:rtl w:val="0"/>
        </w:rPr>
        <w:t xml:space="preserve">MINUS: </w:t>
      </w:r>
      <w:r w:rsidDel="00000000" w:rsidR="00000000" w:rsidRPr="00000000">
        <w:rPr>
          <w:sz w:val="24"/>
          <w:szCs w:val="24"/>
          <w:rtl w:val="0"/>
        </w:rPr>
        <w:t xml:space="preserve">retorna TODAS LAS FILAS DIFERENTES seleccionadas por la primera sentencia SELECT y que NO se seleccionaron en la segunda sentencia SELECT.</w:t>
      </w:r>
    </w:p>
    <w:p w:rsidR="00000000" w:rsidDel="00000000" w:rsidP="00000000" w:rsidRDefault="00000000" w:rsidRPr="00000000" w14:paraId="00000413">
      <w:pPr>
        <w:rPr/>
      </w:pPr>
      <w:r w:rsidDel="00000000" w:rsidR="00000000" w:rsidRPr="00000000">
        <w:rPr/>
        <w:drawing>
          <wp:inline distB="114300" distT="114300" distL="114300" distR="114300">
            <wp:extent cx="5267325" cy="4067175"/>
            <wp:effectExtent b="0" l="0" r="0" t="0"/>
            <wp:docPr id="2118696331" name="image30.png"/>
            <a:graphic>
              <a:graphicData uri="http://schemas.openxmlformats.org/drawingml/2006/picture">
                <pic:pic>
                  <pic:nvPicPr>
                    <pic:cNvPr id="0" name="image30.png"/>
                    <pic:cNvPicPr preferRelativeResize="0"/>
                  </pic:nvPicPr>
                  <pic:blipFill>
                    <a:blip r:embed="rId105"/>
                    <a:srcRect b="0" l="0" r="0" t="0"/>
                    <a:stretch>
                      <a:fillRect/>
                    </a:stretch>
                  </pic:blipFill>
                  <pic:spPr>
                    <a:xfrm>
                      <a:off x="0" y="0"/>
                      <a:ext cx="526732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612130" cy="4114800"/>
            <wp:effectExtent b="0" l="0" r="0" t="0"/>
            <wp:docPr id="2118696308" name="image9.png"/>
            <a:graphic>
              <a:graphicData uri="http://schemas.openxmlformats.org/drawingml/2006/picture">
                <pic:pic>
                  <pic:nvPicPr>
                    <pic:cNvPr id="0" name="image9.png"/>
                    <pic:cNvPicPr preferRelativeResize="0"/>
                  </pic:nvPicPr>
                  <pic:blipFill>
                    <a:blip r:embed="rId106"/>
                    <a:srcRect b="0" l="0" r="0" t="0"/>
                    <a:stretch>
                      <a:fillRect/>
                    </a:stretch>
                  </pic:blipFill>
                  <pic:spPr>
                    <a:xfrm>
                      <a:off x="0" y="0"/>
                      <a:ext cx="561213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pStyle w:val="Heading3"/>
        <w:rPr/>
      </w:pPr>
      <w:bookmarkStart w:colFirst="0" w:colLast="0" w:name="_heading=h.mdz524jpglaq" w:id="205"/>
      <w:bookmarkEnd w:id="205"/>
      <w:r w:rsidDel="00000000" w:rsidR="00000000" w:rsidRPr="00000000">
        <w:rPr>
          <w:rtl w:val="0"/>
        </w:rPr>
        <w:t xml:space="preserve">UNION</w:t>
      </w:r>
      <w:r w:rsidDel="00000000" w:rsidR="00000000" w:rsidRPr="00000000">
        <w:rPr>
          <w:rtl w:val="0"/>
        </w:rPr>
      </w:r>
    </w:p>
    <w:p w:rsidR="00000000" w:rsidDel="00000000" w:rsidP="00000000" w:rsidRDefault="00000000" w:rsidRPr="00000000" w14:paraId="00000417">
      <w:pPr>
        <w:rPr/>
      </w:pPr>
      <w:r w:rsidDel="00000000" w:rsidR="00000000" w:rsidRPr="00000000">
        <w:rPr/>
        <w:drawing>
          <wp:inline distB="114300" distT="114300" distL="114300" distR="114300">
            <wp:extent cx="4810125" cy="4171950"/>
            <wp:effectExtent b="0" l="0" r="0" t="0"/>
            <wp:docPr id="2118696311" name="image13.png"/>
            <a:graphic>
              <a:graphicData uri="http://schemas.openxmlformats.org/drawingml/2006/picture">
                <pic:pic>
                  <pic:nvPicPr>
                    <pic:cNvPr id="0" name="image13.png"/>
                    <pic:cNvPicPr preferRelativeResize="0"/>
                  </pic:nvPicPr>
                  <pic:blipFill>
                    <a:blip r:embed="rId107"/>
                    <a:srcRect b="0" l="0" r="0" t="0"/>
                    <a:stretch>
                      <a:fillRect/>
                    </a:stretch>
                  </pic:blipFill>
                  <pic:spPr>
                    <a:xfrm>
                      <a:off x="0" y="0"/>
                      <a:ext cx="481012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pStyle w:val="Heading3"/>
        <w:rPr/>
      </w:pPr>
      <w:bookmarkStart w:colFirst="0" w:colLast="0" w:name="_heading=h.rsuxbw32i14c" w:id="206"/>
      <w:bookmarkEnd w:id="206"/>
      <w:r w:rsidDel="00000000" w:rsidR="00000000" w:rsidRPr="00000000">
        <w:rPr>
          <w:rtl w:val="0"/>
        </w:rPr>
        <w:t xml:space="preserve">UNION ALL</w:t>
      </w:r>
    </w:p>
    <w:p w:rsidR="00000000" w:rsidDel="00000000" w:rsidP="00000000" w:rsidRDefault="00000000" w:rsidRPr="00000000" w14:paraId="00000419">
      <w:pPr>
        <w:rPr/>
      </w:pPr>
      <w:r w:rsidDel="00000000" w:rsidR="00000000" w:rsidRPr="00000000">
        <w:rPr/>
        <w:drawing>
          <wp:inline distB="114300" distT="114300" distL="114300" distR="114300">
            <wp:extent cx="5438775" cy="4381500"/>
            <wp:effectExtent b="0" l="0" r="0" t="0"/>
            <wp:docPr id="2118696502" name="image203.png"/>
            <a:graphic>
              <a:graphicData uri="http://schemas.openxmlformats.org/drawingml/2006/picture">
                <pic:pic>
                  <pic:nvPicPr>
                    <pic:cNvPr id="0" name="image203.png"/>
                    <pic:cNvPicPr preferRelativeResize="0"/>
                  </pic:nvPicPr>
                  <pic:blipFill>
                    <a:blip r:embed="rId108"/>
                    <a:srcRect b="0" l="0" r="0" t="0"/>
                    <a:stretch>
                      <a:fillRect/>
                    </a:stretch>
                  </pic:blipFill>
                  <pic:spPr>
                    <a:xfrm>
                      <a:off x="0" y="0"/>
                      <a:ext cx="54387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pStyle w:val="Heading3"/>
        <w:rPr/>
      </w:pPr>
      <w:bookmarkStart w:colFirst="0" w:colLast="0" w:name="_heading=h.kfwoafe2w12b" w:id="207"/>
      <w:bookmarkEnd w:id="207"/>
      <w:r w:rsidDel="00000000" w:rsidR="00000000" w:rsidRPr="00000000">
        <w:rPr>
          <w:rtl w:val="0"/>
        </w:rPr>
        <w:t xml:space="preserve">INTERSECT</w:t>
      </w:r>
    </w:p>
    <w:p w:rsidR="00000000" w:rsidDel="00000000" w:rsidP="00000000" w:rsidRDefault="00000000" w:rsidRPr="00000000" w14:paraId="0000041B">
      <w:pPr>
        <w:rPr/>
      </w:pPr>
      <w:r w:rsidDel="00000000" w:rsidR="00000000" w:rsidRPr="00000000">
        <w:rPr/>
        <w:drawing>
          <wp:inline distB="114300" distT="114300" distL="114300" distR="114300">
            <wp:extent cx="4953000" cy="4714875"/>
            <wp:effectExtent b="0" l="0" r="0" t="0"/>
            <wp:docPr id="2118696476" name="image177.png"/>
            <a:graphic>
              <a:graphicData uri="http://schemas.openxmlformats.org/drawingml/2006/picture">
                <pic:pic>
                  <pic:nvPicPr>
                    <pic:cNvPr id="0" name="image177.png"/>
                    <pic:cNvPicPr preferRelativeResize="0"/>
                  </pic:nvPicPr>
                  <pic:blipFill>
                    <a:blip r:embed="rId109"/>
                    <a:srcRect b="0" l="0" r="0" t="0"/>
                    <a:stretch>
                      <a:fillRect/>
                    </a:stretch>
                  </pic:blipFill>
                  <pic:spPr>
                    <a:xfrm>
                      <a:off x="0" y="0"/>
                      <a:ext cx="495300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Style w:val="Heading3"/>
        <w:rPr/>
      </w:pPr>
      <w:bookmarkStart w:colFirst="0" w:colLast="0" w:name="_heading=h.47h0eqoq98i4" w:id="208"/>
      <w:bookmarkEnd w:id="208"/>
      <w:r w:rsidDel="00000000" w:rsidR="00000000" w:rsidRPr="00000000">
        <w:rPr>
          <w:rtl w:val="0"/>
        </w:rPr>
        <w:t xml:space="preserve">MINUS</w:t>
      </w:r>
    </w:p>
    <w:p w:rsidR="00000000" w:rsidDel="00000000" w:rsidP="00000000" w:rsidRDefault="00000000" w:rsidRPr="00000000" w14:paraId="0000041D">
      <w:pPr>
        <w:rPr/>
      </w:pPr>
      <w:r w:rsidDel="00000000" w:rsidR="00000000" w:rsidRPr="00000000">
        <w:rPr/>
        <w:drawing>
          <wp:inline distB="114300" distT="114300" distL="114300" distR="114300">
            <wp:extent cx="5612130" cy="4978400"/>
            <wp:effectExtent b="0" l="0" r="0" t="0"/>
            <wp:docPr id="2118696507" name="image209.png"/>
            <a:graphic>
              <a:graphicData uri="http://schemas.openxmlformats.org/drawingml/2006/picture">
                <pic:pic>
                  <pic:nvPicPr>
                    <pic:cNvPr id="0" name="image209.png"/>
                    <pic:cNvPicPr preferRelativeResize="0"/>
                  </pic:nvPicPr>
                  <pic:blipFill>
                    <a:blip r:embed="rId110"/>
                    <a:srcRect b="0" l="0" r="0" t="0"/>
                    <a:stretch>
                      <a:fillRect/>
                    </a:stretch>
                  </pic:blipFill>
                  <pic:spPr>
                    <a:xfrm>
                      <a:off x="0" y="0"/>
                      <a:ext cx="561213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1"/>
        <w:rPr/>
      </w:pPr>
      <w:bookmarkStart w:colFirst="0" w:colLast="0" w:name="_heading=h.q3ffqmxszrm2" w:id="209"/>
      <w:bookmarkEnd w:id="209"/>
      <w:r w:rsidDel="00000000" w:rsidR="00000000" w:rsidRPr="00000000">
        <w:rPr>
          <w:rtl w:val="0"/>
        </w:rPr>
        <w:t xml:space="preserve">SEMANA(11)</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1"/>
        <w:rPr/>
      </w:pPr>
      <w:bookmarkStart w:colFirst="0" w:colLast="0" w:name="_heading=h.ffkf612petpx" w:id="210"/>
      <w:bookmarkEnd w:id="210"/>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pStyle w:val="Heading1"/>
        <w:rPr/>
      </w:pPr>
      <w:bookmarkStart w:colFirst="0" w:colLast="0" w:name="_heading=h.d2mai0y90fqx" w:id="211"/>
      <w:bookmarkEnd w:id="211"/>
      <w:r w:rsidDel="00000000" w:rsidR="00000000" w:rsidRPr="00000000">
        <w:rPr>
          <w:rtl w:val="0"/>
        </w:rPr>
      </w:r>
    </w:p>
    <w:p w:rsidR="00000000" w:rsidDel="00000000" w:rsidP="00000000" w:rsidRDefault="00000000" w:rsidRPr="00000000" w14:paraId="00000425">
      <w:pPr>
        <w:pStyle w:val="Heading2"/>
        <w:rPr/>
      </w:pPr>
      <w:bookmarkStart w:colFirst="0" w:colLast="0" w:name="_heading=h.n6neqmnb44xz" w:id="212"/>
      <w:bookmarkEnd w:id="212"/>
      <w:r w:rsidDel="00000000" w:rsidR="00000000" w:rsidRPr="00000000">
        <w:rPr>
          <w:rtl w:val="0"/>
        </w:rPr>
      </w:r>
    </w:p>
    <w:p w:rsidR="00000000" w:rsidDel="00000000" w:rsidP="00000000" w:rsidRDefault="00000000" w:rsidRPr="00000000" w14:paraId="00000426">
      <w:pPr>
        <w:pStyle w:val="Heading2"/>
        <w:rPr/>
      </w:pPr>
      <w:bookmarkStart w:colFirst="0" w:colLast="0" w:name="_heading=h.nao4r1hvrkry" w:id="213"/>
      <w:bookmarkEnd w:id="213"/>
      <w:r w:rsidDel="00000000" w:rsidR="00000000" w:rsidRPr="00000000">
        <w:rPr>
          <w:rtl w:val="0"/>
        </w:rPr>
        <w:t xml:space="preserve">SEMANA(12)</w:t>
      </w:r>
    </w:p>
    <w:p w:rsidR="00000000" w:rsidDel="00000000" w:rsidP="00000000" w:rsidRDefault="00000000" w:rsidRPr="00000000" w14:paraId="000004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heading=h.25z1cqz56mzs" w:id="214"/>
      <w:bookmarkEnd w:id="214"/>
      <w:r w:rsidDel="00000000" w:rsidR="00000000" w:rsidRPr="00000000">
        <w:rPr>
          <w:rtl w:val="0"/>
        </w:rPr>
        <w:t xml:space="preserve">Creando Vistas, Secuencias y Sinónimos.pptx</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pStyle w:val="Heading2"/>
        <w:rPr/>
      </w:pPr>
      <w:bookmarkStart w:colFirst="0" w:colLast="0" w:name="_heading=h.b2jlrq5yubic" w:id="215"/>
      <w:bookmarkEnd w:id="215"/>
      <w:r w:rsidDel="00000000" w:rsidR="00000000" w:rsidRPr="00000000">
        <w:rPr>
          <w:rtl w:val="0"/>
        </w:rPr>
        <w:t xml:space="preserve">SEMANA(14)</w:t>
      </w:r>
    </w:p>
    <w:p w:rsidR="00000000" w:rsidDel="00000000" w:rsidP="00000000" w:rsidRDefault="00000000" w:rsidRPr="00000000" w14:paraId="000004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heading=h.bhrhwm5o15eh" w:id="216"/>
      <w:bookmarkEnd w:id="216"/>
      <w:r w:rsidDel="00000000" w:rsidR="00000000" w:rsidRPr="00000000">
        <w:rPr>
          <w:rtl w:val="0"/>
        </w:rPr>
        <w:t xml:space="preserve">Asignando Privilegios de Sistemas y Objetos a los Usuarios</w:t>
      </w:r>
    </w:p>
    <w:p w:rsidR="00000000" w:rsidDel="00000000" w:rsidP="00000000" w:rsidRDefault="00000000" w:rsidRPr="00000000" w14:paraId="0000042B">
      <w:pPr>
        <w:pStyle w:val="Heading2"/>
        <w:rPr/>
      </w:pPr>
      <w:bookmarkStart w:colFirst="0" w:colLast="0" w:name="_heading=h.px96kdluuhav" w:id="217"/>
      <w:bookmarkEnd w:id="217"/>
      <w:r w:rsidDel="00000000" w:rsidR="00000000" w:rsidRPr="00000000">
        <w:rPr>
          <w:rtl w:val="0"/>
        </w:rPr>
        <w:t xml:space="preserve">semana(15)</w:t>
      </w:r>
    </w:p>
    <w:p w:rsidR="00000000" w:rsidDel="00000000" w:rsidP="00000000" w:rsidRDefault="00000000" w:rsidRPr="00000000" w14:paraId="0000042C">
      <w:pPr>
        <w:pStyle w:val="Heading2"/>
        <w:rPr/>
      </w:pPr>
      <w:bookmarkStart w:colFirst="0" w:colLast="0" w:name="_heading=h.m1jfkr1fyci2" w:id="218"/>
      <w:bookmarkEnd w:id="218"/>
      <w:r w:rsidDel="00000000" w:rsidR="00000000" w:rsidRPr="00000000">
        <w:rPr>
          <w:rtl w:val="0"/>
        </w:rPr>
        <w:t xml:space="preserve">seman(16)</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________________________________________________________________________________</w:t>
      </w:r>
    </w:p>
    <w:p w:rsidR="00000000" w:rsidDel="00000000" w:rsidP="00000000" w:rsidRDefault="00000000" w:rsidRPr="00000000" w14:paraId="00000430">
      <w:pPr>
        <w:pStyle w:val="Heading1"/>
        <w:rPr/>
      </w:pPr>
      <w:bookmarkStart w:colFirst="0" w:colLast="0" w:name="_heading=h.jg80e73b3820" w:id="219"/>
      <w:bookmarkEnd w:id="219"/>
      <w:r w:rsidDel="00000000" w:rsidR="00000000" w:rsidRPr="00000000">
        <w:rPr>
          <w:rtl w:val="0"/>
        </w:rPr>
      </w:r>
    </w:p>
    <w:p w:rsidR="00000000" w:rsidDel="00000000" w:rsidP="00000000" w:rsidRDefault="00000000" w:rsidRPr="00000000" w14:paraId="00000431">
      <w:pPr>
        <w:pStyle w:val="Heading1"/>
        <w:rPr>
          <w:color w:val="ff0000"/>
        </w:rPr>
      </w:pPr>
      <w:bookmarkStart w:colFirst="0" w:colLast="0" w:name="_heading=h.tldeivx5br5l" w:id="220"/>
      <w:bookmarkEnd w:id="220"/>
      <w:r w:rsidDel="00000000" w:rsidR="00000000" w:rsidRPr="00000000">
        <w:rPr>
          <w:color w:val="ff0000"/>
          <w:rtl w:val="0"/>
        </w:rPr>
        <w:t xml:space="preserve">Programación Base de Datos</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pStyle w:val="Heading2"/>
        <w:rPr/>
      </w:pPr>
      <w:bookmarkStart w:colFirst="0" w:colLast="0" w:name="_heading=h.9anuwses5x62" w:id="221"/>
      <w:bookmarkEnd w:id="221"/>
      <w:r w:rsidDel="00000000" w:rsidR="00000000" w:rsidRPr="00000000">
        <w:rPr>
          <w:rtl w:val="0"/>
        </w:rPr>
        <w:t xml:space="preserve">1 </w:t>
      </w:r>
      <w:r w:rsidDel="00000000" w:rsidR="00000000" w:rsidRPr="00000000">
        <w:rPr>
          <w:rtl w:val="0"/>
        </w:rPr>
        <w:t xml:space="preserve">Aspectos Generales del Lenguaje PLSQL</w:t>
      </w:r>
    </w:p>
    <w:p w:rsidR="00000000" w:rsidDel="00000000" w:rsidP="00000000" w:rsidRDefault="00000000" w:rsidRPr="00000000" w14:paraId="00000438">
      <w:pPr>
        <w:rPr/>
      </w:pPr>
      <w:r w:rsidDel="00000000" w:rsidR="00000000" w:rsidRPr="00000000">
        <w:rPr/>
        <w:drawing>
          <wp:inline distB="114300" distT="114300" distL="114300" distR="114300">
            <wp:extent cx="5314950" cy="3743325"/>
            <wp:effectExtent b="0" l="0" r="0" t="0"/>
            <wp:docPr id="2118696341" name="image43.png"/>
            <a:graphic>
              <a:graphicData uri="http://schemas.openxmlformats.org/drawingml/2006/picture">
                <pic:pic>
                  <pic:nvPicPr>
                    <pic:cNvPr id="0" name="image43.png"/>
                    <pic:cNvPicPr preferRelativeResize="0"/>
                  </pic:nvPicPr>
                  <pic:blipFill>
                    <a:blip r:embed="rId111"/>
                    <a:srcRect b="0" l="0" r="0" t="0"/>
                    <a:stretch>
                      <a:fillRect/>
                    </a:stretch>
                  </pic:blipFill>
                  <pic:spPr>
                    <a:xfrm>
                      <a:off x="0" y="0"/>
                      <a:ext cx="53149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drawing>
          <wp:inline distB="114300" distT="114300" distL="114300" distR="114300">
            <wp:extent cx="5612130" cy="3289300"/>
            <wp:effectExtent b="0" l="0" r="0" t="0"/>
            <wp:docPr id="2118696543" name="image240.png"/>
            <a:graphic>
              <a:graphicData uri="http://schemas.openxmlformats.org/drawingml/2006/picture">
                <pic:pic>
                  <pic:nvPicPr>
                    <pic:cNvPr id="0" name="image240.png"/>
                    <pic:cNvPicPr preferRelativeResize="0"/>
                  </pic:nvPicPr>
                  <pic:blipFill>
                    <a:blip r:embed="rId112"/>
                    <a:srcRect b="0" l="0" r="0" t="0"/>
                    <a:stretch>
                      <a:fillRect/>
                    </a:stretch>
                  </pic:blipFill>
                  <pic:spPr>
                    <a:xfrm>
                      <a:off x="0" y="0"/>
                      <a:ext cx="56121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Style w:val="Heading2"/>
        <w:rPr/>
      </w:pPr>
      <w:bookmarkStart w:colFirst="0" w:colLast="0" w:name="_heading=h.fptd0uuxyd6y" w:id="222"/>
      <w:bookmarkEnd w:id="222"/>
      <w:r w:rsidDel="00000000" w:rsidR="00000000" w:rsidRPr="00000000">
        <w:rPr>
          <w:rtl w:val="0"/>
        </w:rPr>
        <w:t xml:space="preserve">1.2 Usando Variables Simples en  Bloques PLSQL</w:t>
      </w:r>
      <w:r w:rsidDel="00000000" w:rsidR="00000000" w:rsidRPr="00000000">
        <w:rPr>
          <w:rtl w:val="0"/>
        </w:rPr>
      </w:r>
    </w:p>
    <w:p w:rsidR="00000000" w:rsidDel="00000000" w:rsidP="00000000" w:rsidRDefault="00000000" w:rsidRPr="00000000" w14:paraId="0000043D">
      <w:pPr>
        <w:rPr/>
      </w:pPr>
      <w:r w:rsidDel="00000000" w:rsidR="00000000" w:rsidRPr="00000000">
        <w:rPr/>
        <w:drawing>
          <wp:inline distB="114300" distT="114300" distL="114300" distR="114300">
            <wp:extent cx="4248150" cy="3371850"/>
            <wp:effectExtent b="0" l="0" r="0" t="0"/>
            <wp:docPr id="2118696462" name="image163.png"/>
            <a:graphic>
              <a:graphicData uri="http://schemas.openxmlformats.org/drawingml/2006/picture">
                <pic:pic>
                  <pic:nvPicPr>
                    <pic:cNvPr id="0" name="image163.png"/>
                    <pic:cNvPicPr preferRelativeResize="0"/>
                  </pic:nvPicPr>
                  <pic:blipFill>
                    <a:blip r:embed="rId113"/>
                    <a:srcRect b="0" l="0" r="0" t="0"/>
                    <a:stretch>
                      <a:fillRect/>
                    </a:stretch>
                  </pic:blipFill>
                  <pic:spPr>
                    <a:xfrm>
                      <a:off x="0" y="0"/>
                      <a:ext cx="42481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pStyle w:val="Heading1"/>
        <w:rPr/>
      </w:pPr>
      <w:bookmarkStart w:colFirst="0" w:colLast="0" w:name="_heading=h.hvajau1i85kz" w:id="223"/>
      <w:bookmarkEnd w:id="223"/>
      <w:r w:rsidDel="00000000" w:rsidR="00000000" w:rsidRPr="00000000">
        <w:rPr/>
        <w:drawing>
          <wp:inline distB="114300" distT="114300" distL="114300" distR="114300">
            <wp:extent cx="3276600" cy="3152775"/>
            <wp:effectExtent b="0" l="0" r="0" t="0"/>
            <wp:docPr id="2118696386" name="image88.png"/>
            <a:graphic>
              <a:graphicData uri="http://schemas.openxmlformats.org/drawingml/2006/picture">
                <pic:pic>
                  <pic:nvPicPr>
                    <pic:cNvPr id="0" name="image88.png"/>
                    <pic:cNvPicPr preferRelativeResize="0"/>
                  </pic:nvPicPr>
                  <pic:blipFill>
                    <a:blip r:embed="rId114"/>
                    <a:srcRect b="0" l="0" r="0" t="0"/>
                    <a:stretch>
                      <a:fillRect/>
                    </a:stretch>
                  </pic:blipFill>
                  <pic:spPr>
                    <a:xfrm>
                      <a:off x="0" y="0"/>
                      <a:ext cx="3276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pPr>
      <w:r w:rsidDel="00000000" w:rsidR="00000000" w:rsidRPr="00000000">
        <w:rPr/>
        <w:drawing>
          <wp:inline distB="114300" distT="114300" distL="114300" distR="114300">
            <wp:extent cx="4105275" cy="2933700"/>
            <wp:effectExtent b="0" l="0" r="0" t="0"/>
            <wp:docPr id="2118696432" name="image134.png"/>
            <a:graphic>
              <a:graphicData uri="http://schemas.openxmlformats.org/drawingml/2006/picture">
                <pic:pic>
                  <pic:nvPicPr>
                    <pic:cNvPr id="0" name="image134.png"/>
                    <pic:cNvPicPr preferRelativeResize="0"/>
                  </pic:nvPicPr>
                  <pic:blipFill>
                    <a:blip r:embed="rId115"/>
                    <a:srcRect b="0" l="0" r="0" t="0"/>
                    <a:stretch>
                      <a:fillRect/>
                    </a:stretch>
                  </pic:blipFill>
                  <pic:spPr>
                    <a:xfrm>
                      <a:off x="0" y="0"/>
                      <a:ext cx="41052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pPr>
      <w:r w:rsidDel="00000000" w:rsidR="00000000" w:rsidRPr="00000000">
        <w:rPr/>
        <w:drawing>
          <wp:inline distB="114300" distT="114300" distL="114300" distR="114300">
            <wp:extent cx="3752850" cy="3248025"/>
            <wp:effectExtent b="0" l="0" r="0" t="0"/>
            <wp:docPr id="2118696352"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37528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drawing>
          <wp:inline distB="114300" distT="114300" distL="114300" distR="114300">
            <wp:extent cx="5612130" cy="1905000"/>
            <wp:effectExtent b="0" l="0" r="0" t="0"/>
            <wp:docPr id="2118696380" name="image82.png"/>
            <a:graphic>
              <a:graphicData uri="http://schemas.openxmlformats.org/drawingml/2006/picture">
                <pic:pic>
                  <pic:nvPicPr>
                    <pic:cNvPr id="0" name="image82.png"/>
                    <pic:cNvPicPr preferRelativeResize="0"/>
                  </pic:nvPicPr>
                  <pic:blipFill>
                    <a:blip r:embed="rId117"/>
                    <a:srcRect b="0" l="0" r="0" t="0"/>
                    <a:stretch>
                      <a:fillRect/>
                    </a:stretch>
                  </pic:blipFill>
                  <pic:spPr>
                    <a:xfrm>
                      <a:off x="0" y="0"/>
                      <a:ext cx="561213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drawing>
          <wp:inline distB="114300" distT="114300" distL="114300" distR="114300">
            <wp:extent cx="4381500" cy="2971800"/>
            <wp:effectExtent b="0" l="0" r="0" t="0"/>
            <wp:docPr id="2118696555" name="image256.png"/>
            <a:graphic>
              <a:graphicData uri="http://schemas.openxmlformats.org/drawingml/2006/picture">
                <pic:pic>
                  <pic:nvPicPr>
                    <pic:cNvPr id="0" name="image256.png"/>
                    <pic:cNvPicPr preferRelativeResize="0"/>
                  </pic:nvPicPr>
                  <pic:blipFill>
                    <a:blip r:embed="rId118"/>
                    <a:srcRect b="0" l="0" r="0" t="0"/>
                    <a:stretch>
                      <a:fillRect/>
                    </a:stretch>
                  </pic:blipFill>
                  <pic:spPr>
                    <a:xfrm>
                      <a:off x="0" y="0"/>
                      <a:ext cx="43815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pPr>
      <w:r w:rsidDel="00000000" w:rsidR="00000000" w:rsidRPr="00000000">
        <w:rPr/>
        <w:drawing>
          <wp:inline distB="114300" distT="114300" distL="114300" distR="114300">
            <wp:extent cx="5612130" cy="1612900"/>
            <wp:effectExtent b="0" l="0" r="0" t="0"/>
            <wp:docPr id="2118696504" name="image205.png"/>
            <a:graphic>
              <a:graphicData uri="http://schemas.openxmlformats.org/drawingml/2006/picture">
                <pic:pic>
                  <pic:nvPicPr>
                    <pic:cNvPr id="0" name="image205.png"/>
                    <pic:cNvPicPr preferRelativeResize="0"/>
                  </pic:nvPicPr>
                  <pic:blipFill>
                    <a:blip r:embed="rId119"/>
                    <a:srcRect b="0" l="0" r="0" t="0"/>
                    <a:stretch>
                      <a:fillRect/>
                    </a:stretch>
                  </pic:blipFill>
                  <pic:spPr>
                    <a:xfrm>
                      <a:off x="0" y="0"/>
                      <a:ext cx="561213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VARIABLES ESCALARES</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after="0" w:line="384.00000000000006" w:lineRule="auto"/>
        <w:rPr>
          <w:rFonts w:ascii="Arial" w:cs="Arial" w:eastAsia="Arial" w:hAnsi="Arial"/>
          <w:color w:val="262626"/>
          <w:sz w:val="21"/>
          <w:szCs w:val="21"/>
        </w:rPr>
      </w:pPr>
      <w:r w:rsidDel="00000000" w:rsidR="00000000" w:rsidRPr="00000000">
        <w:rPr>
          <w:rtl w:val="0"/>
        </w:rPr>
      </w:r>
    </w:p>
    <w:p w:rsidR="00000000" w:rsidDel="00000000" w:rsidP="00000000" w:rsidRDefault="00000000" w:rsidRPr="00000000" w14:paraId="0000044B">
      <w:pPr>
        <w:pStyle w:val="Heading2"/>
        <w:rPr/>
      </w:pPr>
      <w:bookmarkStart w:colFirst="0" w:colLast="0" w:name="_heading=h.e5n2gdyfmlnb" w:id="224"/>
      <w:bookmarkEnd w:id="224"/>
      <w:r w:rsidDel="00000000" w:rsidR="00000000" w:rsidRPr="00000000">
        <w:rPr>
          <w:rtl w:val="0"/>
        </w:rPr>
        <w:t xml:space="preserve">2. Unidades Léxicas en un Bloque PL/SQL</w:t>
      </w:r>
    </w:p>
    <w:p w:rsidR="00000000" w:rsidDel="00000000" w:rsidP="00000000" w:rsidRDefault="00000000" w:rsidRPr="00000000" w14:paraId="0000044C">
      <w:pPr>
        <w:rPr/>
      </w:pPr>
      <w:r w:rsidDel="00000000" w:rsidR="00000000" w:rsidRPr="00000000">
        <w:rPr/>
        <w:drawing>
          <wp:inline distB="114300" distT="114300" distL="114300" distR="114300">
            <wp:extent cx="5612130" cy="3543300"/>
            <wp:effectExtent b="0" l="0" r="0" t="0"/>
            <wp:docPr id="2118696336" name="image40.png"/>
            <a:graphic>
              <a:graphicData uri="http://schemas.openxmlformats.org/drawingml/2006/picture">
                <pic:pic>
                  <pic:nvPicPr>
                    <pic:cNvPr id="0" name="image40.png"/>
                    <pic:cNvPicPr preferRelativeResize="0"/>
                  </pic:nvPicPr>
                  <pic:blipFill>
                    <a:blip r:embed="rId120"/>
                    <a:srcRect b="0" l="0" r="0" t="0"/>
                    <a:stretch>
                      <a:fillRect/>
                    </a:stretch>
                  </pic:blipFill>
                  <pic:spPr>
                    <a:xfrm>
                      <a:off x="0" y="0"/>
                      <a:ext cx="561213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drawing>
          <wp:inline distB="114300" distT="114300" distL="114300" distR="114300">
            <wp:extent cx="3362325" cy="5686425"/>
            <wp:effectExtent b="0" l="0" r="0" t="0"/>
            <wp:docPr id="2118696342" name="image44.png"/>
            <a:graphic>
              <a:graphicData uri="http://schemas.openxmlformats.org/drawingml/2006/picture">
                <pic:pic>
                  <pic:nvPicPr>
                    <pic:cNvPr id="0" name="image44.png"/>
                    <pic:cNvPicPr preferRelativeResize="0"/>
                  </pic:nvPicPr>
                  <pic:blipFill>
                    <a:blip r:embed="rId121"/>
                    <a:srcRect b="0" l="0" r="0" t="0"/>
                    <a:stretch>
                      <a:fillRect/>
                    </a:stretch>
                  </pic:blipFill>
                  <pic:spPr>
                    <a:xfrm>
                      <a:off x="0" y="0"/>
                      <a:ext cx="336232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pPr>
      <w:r w:rsidDel="00000000" w:rsidR="00000000" w:rsidRPr="00000000">
        <w:rPr>
          <w:b w:val="1"/>
          <w:color w:val="172740"/>
          <w:sz w:val="96"/>
          <w:szCs w:val="96"/>
        </w:rPr>
        <w:drawing>
          <wp:inline distB="114300" distT="114300" distL="114300" distR="114300">
            <wp:extent cx="5553075" cy="4829175"/>
            <wp:effectExtent b="0" l="0" r="0" t="0"/>
            <wp:docPr id="2118696514" name="image214.png"/>
            <a:graphic>
              <a:graphicData uri="http://schemas.openxmlformats.org/drawingml/2006/picture">
                <pic:pic>
                  <pic:nvPicPr>
                    <pic:cNvPr id="0" name="image214.png"/>
                    <pic:cNvPicPr preferRelativeResize="0"/>
                  </pic:nvPicPr>
                  <pic:blipFill>
                    <a:blip r:embed="rId122"/>
                    <a:srcRect b="0" l="0" r="0" t="0"/>
                    <a:stretch>
                      <a:fillRect/>
                    </a:stretch>
                  </pic:blipFill>
                  <pic:spPr>
                    <a:xfrm>
                      <a:off x="0" y="0"/>
                      <a:ext cx="55530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b w:val="1"/>
          <w:color w:val="172740"/>
          <w:sz w:val="96"/>
          <w:szCs w:val="96"/>
        </w:rPr>
      </w:pPr>
      <w:r w:rsidDel="00000000" w:rsidR="00000000" w:rsidRPr="00000000">
        <w:rPr>
          <w:b w:val="1"/>
          <w:color w:val="172740"/>
          <w:sz w:val="96"/>
          <w:szCs w:val="96"/>
          <w:rtl w:val="0"/>
        </w:rPr>
        <w:t xml:space="preserve">Bloques PL/SQL Anidados</w:t>
      </w:r>
    </w:p>
    <w:p w:rsidR="00000000" w:rsidDel="00000000" w:rsidP="00000000" w:rsidRDefault="00000000" w:rsidRPr="00000000" w14:paraId="00000450">
      <w:pPr>
        <w:rPr>
          <w:b w:val="1"/>
          <w:color w:val="172740"/>
          <w:sz w:val="96"/>
          <w:szCs w:val="96"/>
        </w:rPr>
      </w:pPr>
      <w:r w:rsidDel="00000000" w:rsidR="00000000" w:rsidRPr="00000000">
        <w:rPr>
          <w:b w:val="1"/>
          <w:color w:val="172740"/>
          <w:sz w:val="96"/>
          <w:szCs w:val="96"/>
        </w:rPr>
        <w:drawing>
          <wp:inline distB="114300" distT="114300" distL="114300" distR="114300">
            <wp:extent cx="5612130" cy="4686300"/>
            <wp:effectExtent b="0" l="0" r="0" t="0"/>
            <wp:docPr id="2118696337" name="image39.png"/>
            <a:graphic>
              <a:graphicData uri="http://schemas.openxmlformats.org/drawingml/2006/picture">
                <pic:pic>
                  <pic:nvPicPr>
                    <pic:cNvPr id="0" name="image39.png"/>
                    <pic:cNvPicPr preferRelativeResize="0"/>
                  </pic:nvPicPr>
                  <pic:blipFill>
                    <a:blip r:embed="rId123"/>
                    <a:srcRect b="0" l="0" r="0" t="0"/>
                    <a:stretch>
                      <a:fillRect/>
                    </a:stretch>
                  </pic:blipFill>
                  <pic:spPr>
                    <a:xfrm>
                      <a:off x="0" y="0"/>
                      <a:ext cx="561213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b w:val="1"/>
          <w:color w:val="172740"/>
          <w:sz w:val="96"/>
          <w:szCs w:val="96"/>
        </w:rPr>
      </w:pPr>
      <w:r w:rsidDel="00000000" w:rsidR="00000000" w:rsidRPr="00000000">
        <w:rPr>
          <w:b w:val="1"/>
          <w:color w:val="172740"/>
          <w:sz w:val="96"/>
          <w:szCs w:val="96"/>
        </w:rPr>
        <w:drawing>
          <wp:inline distB="114300" distT="114300" distL="114300" distR="114300">
            <wp:extent cx="5612130" cy="5384800"/>
            <wp:effectExtent b="0" l="0" r="0" t="0"/>
            <wp:docPr id="2118696364" name="image66.png"/>
            <a:graphic>
              <a:graphicData uri="http://schemas.openxmlformats.org/drawingml/2006/picture">
                <pic:pic>
                  <pic:nvPicPr>
                    <pic:cNvPr id="0" name="image66.png"/>
                    <pic:cNvPicPr preferRelativeResize="0"/>
                  </pic:nvPicPr>
                  <pic:blipFill>
                    <a:blip r:embed="rId124"/>
                    <a:srcRect b="0" l="0" r="0" t="0"/>
                    <a:stretch>
                      <a:fillRect/>
                    </a:stretch>
                  </pic:blipFill>
                  <pic:spPr>
                    <a:xfrm>
                      <a:off x="0" y="0"/>
                      <a:ext cx="561213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b w:val="1"/>
          <w:color w:val="172740"/>
          <w:sz w:val="96"/>
          <w:szCs w:val="96"/>
        </w:rPr>
      </w:pPr>
      <w:r w:rsidDel="00000000" w:rsidR="00000000" w:rsidRPr="00000000">
        <w:rPr>
          <w:b w:val="1"/>
          <w:color w:val="172740"/>
          <w:sz w:val="96"/>
          <w:szCs w:val="96"/>
        </w:rPr>
        <w:drawing>
          <wp:inline distB="114300" distT="114300" distL="114300" distR="114300">
            <wp:extent cx="5612130" cy="4775200"/>
            <wp:effectExtent b="0" l="0" r="0" t="0"/>
            <wp:docPr id="2118696516" name="image217.png"/>
            <a:graphic>
              <a:graphicData uri="http://schemas.openxmlformats.org/drawingml/2006/picture">
                <pic:pic>
                  <pic:nvPicPr>
                    <pic:cNvPr id="0" name="image217.png"/>
                    <pic:cNvPicPr preferRelativeResize="0"/>
                  </pic:nvPicPr>
                  <pic:blipFill>
                    <a:blip r:embed="rId125"/>
                    <a:srcRect b="0" l="0" r="0" t="0"/>
                    <a:stretch>
                      <a:fillRect/>
                    </a:stretch>
                  </pic:blipFill>
                  <pic:spPr>
                    <a:xfrm>
                      <a:off x="0" y="0"/>
                      <a:ext cx="561213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Style w:val="Heading2"/>
        <w:rPr/>
      </w:pPr>
      <w:bookmarkStart w:colFirst="0" w:colLast="0" w:name="_heading=h.f4ft1jz30g3b" w:id="225"/>
      <w:bookmarkEnd w:id="225"/>
      <w:r w:rsidDel="00000000" w:rsidR="00000000" w:rsidRPr="00000000">
        <w:rPr>
          <w:rtl w:val="0"/>
        </w:rPr>
        <w:t xml:space="preserve">2.2 Incorporando Sentencias DML y Funciones SQL a Bloques PLSQL</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sz w:val="30"/>
          <w:szCs w:val="30"/>
        </w:rPr>
      </w:pPr>
      <w:r w:rsidDel="00000000" w:rsidR="00000000" w:rsidRPr="00000000">
        <w:rPr>
          <w:rtl w:val="0"/>
        </w:rPr>
      </w:r>
    </w:p>
    <w:p w:rsidR="00000000" w:rsidDel="00000000" w:rsidP="00000000" w:rsidRDefault="00000000" w:rsidRPr="00000000" w14:paraId="0000045F">
      <w:pPr>
        <w:rPr>
          <w:color w:val="434343"/>
          <w:sz w:val="30"/>
          <w:szCs w:val="30"/>
        </w:rPr>
      </w:pPr>
      <w:r w:rsidDel="00000000" w:rsidR="00000000" w:rsidRPr="00000000">
        <w:rPr>
          <w:color w:val="434343"/>
          <w:sz w:val="30"/>
          <w:szCs w:val="30"/>
          <w:rtl w:val="0"/>
        </w:rPr>
        <w:t xml:space="preserve">Funciones SQL para usar en Sentencias PL/SQL y SQL</w:t>
      </w:r>
    </w:p>
    <w:p w:rsidR="00000000" w:rsidDel="00000000" w:rsidP="00000000" w:rsidRDefault="00000000" w:rsidRPr="00000000" w14:paraId="00000460">
      <w:pPr>
        <w:rPr/>
      </w:pPr>
      <w:r w:rsidDel="00000000" w:rsidR="00000000" w:rsidRPr="00000000">
        <w:rPr/>
        <w:drawing>
          <wp:inline distB="114300" distT="114300" distL="114300" distR="114300">
            <wp:extent cx="5612130" cy="4445000"/>
            <wp:effectExtent b="0" l="0" r="0" t="0"/>
            <wp:docPr id="2118696440" name="image141.png"/>
            <a:graphic>
              <a:graphicData uri="http://schemas.openxmlformats.org/drawingml/2006/picture">
                <pic:pic>
                  <pic:nvPicPr>
                    <pic:cNvPr id="0" name="image141.png"/>
                    <pic:cNvPicPr preferRelativeResize="0"/>
                  </pic:nvPicPr>
                  <pic:blipFill>
                    <a:blip r:embed="rId126"/>
                    <a:srcRect b="0" l="0" r="0" t="0"/>
                    <a:stretch>
                      <a:fillRect/>
                    </a:stretch>
                  </pic:blipFill>
                  <pic:spPr>
                    <a:xfrm>
                      <a:off x="0" y="0"/>
                      <a:ext cx="561213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b w:val="1"/>
          <w:color w:val="172740"/>
          <w:sz w:val="96"/>
          <w:szCs w:val="96"/>
        </w:rPr>
      </w:pPr>
      <w:r w:rsidDel="00000000" w:rsidR="00000000" w:rsidRPr="00000000">
        <w:rPr>
          <w:rtl w:val="0"/>
        </w:rPr>
      </w:r>
    </w:p>
    <w:p w:rsidR="00000000" w:rsidDel="00000000" w:rsidP="00000000" w:rsidRDefault="00000000" w:rsidRPr="00000000" w14:paraId="00000463">
      <w:pPr>
        <w:rPr/>
      </w:pPr>
      <w:r w:rsidDel="00000000" w:rsidR="00000000" w:rsidRPr="00000000">
        <w:rPr/>
        <w:drawing>
          <wp:inline distB="114300" distT="114300" distL="114300" distR="114300">
            <wp:extent cx="3648075" cy="2476500"/>
            <wp:effectExtent b="0" l="0" r="0" t="0"/>
            <wp:docPr id="2118696387" name="image89.png"/>
            <a:graphic>
              <a:graphicData uri="http://schemas.openxmlformats.org/drawingml/2006/picture">
                <pic:pic>
                  <pic:nvPicPr>
                    <pic:cNvPr id="0" name="image89.png"/>
                    <pic:cNvPicPr preferRelativeResize="0"/>
                  </pic:nvPicPr>
                  <pic:blipFill>
                    <a:blip r:embed="rId127"/>
                    <a:srcRect b="0" l="0" r="0" t="0"/>
                    <a:stretch>
                      <a:fillRect/>
                    </a:stretch>
                  </pic:blipFill>
                  <pic:spPr>
                    <a:xfrm>
                      <a:off x="0" y="0"/>
                      <a:ext cx="36480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pPr>
      <w:r w:rsidDel="00000000" w:rsidR="00000000" w:rsidRPr="00000000">
        <w:rPr/>
        <w:drawing>
          <wp:inline distB="114300" distT="114300" distL="114300" distR="114300">
            <wp:extent cx="5612130" cy="2336800"/>
            <wp:effectExtent b="0" l="0" r="0" t="0"/>
            <wp:docPr id="2118696492" name="image193.png"/>
            <a:graphic>
              <a:graphicData uri="http://schemas.openxmlformats.org/drawingml/2006/picture">
                <pic:pic>
                  <pic:nvPicPr>
                    <pic:cNvPr id="0" name="image193.png"/>
                    <pic:cNvPicPr preferRelativeResize="0"/>
                  </pic:nvPicPr>
                  <pic:blipFill>
                    <a:blip r:embed="rId128"/>
                    <a:srcRect b="0" l="0" r="0" t="0"/>
                    <a:stretch>
                      <a:fillRect/>
                    </a:stretch>
                  </pic:blipFill>
                  <pic:spPr>
                    <a:xfrm>
                      <a:off x="0" y="0"/>
                      <a:ext cx="561213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drawing>
          <wp:inline distB="114300" distT="114300" distL="114300" distR="114300">
            <wp:extent cx="4086225" cy="2686050"/>
            <wp:effectExtent b="0" l="0" r="0" t="0"/>
            <wp:docPr id="2118696388" name="image90.png"/>
            <a:graphic>
              <a:graphicData uri="http://schemas.openxmlformats.org/drawingml/2006/picture">
                <pic:pic>
                  <pic:nvPicPr>
                    <pic:cNvPr id="0" name="image90.png"/>
                    <pic:cNvPicPr preferRelativeResize="0"/>
                  </pic:nvPicPr>
                  <pic:blipFill>
                    <a:blip r:embed="rId129"/>
                    <a:srcRect b="0" l="0" r="0" t="0"/>
                    <a:stretch>
                      <a:fillRect/>
                    </a:stretch>
                  </pic:blipFill>
                  <pic:spPr>
                    <a:xfrm>
                      <a:off x="0" y="0"/>
                      <a:ext cx="40862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pStyle w:val="Heading2"/>
        <w:numPr>
          <w:ilvl w:val="0"/>
          <w:numId w:val="4"/>
        </w:numPr>
        <w:spacing w:after="240" w:before="240" w:lineRule="auto"/>
        <w:ind w:left="720" w:hanging="360"/>
      </w:pPr>
      <w:bookmarkStart w:colFirst="0" w:colLast="0" w:name="_heading=h.ybvknqhph2ov" w:id="226"/>
      <w:bookmarkEnd w:id="226"/>
      <w:hyperlink r:id="rId130">
        <w:r w:rsidDel="00000000" w:rsidR="00000000" w:rsidRPr="00000000">
          <w:rPr>
            <w:color w:val="1155cc"/>
            <w:u w:val="single"/>
            <w:rtl w:val="0"/>
          </w:rPr>
          <w:t xml:space="preserve">1_3_1_Estructuras de Condiciones en Bloques PLSQL.pptx</w:t>
        </w:r>
      </w:hyperlink>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drawing>
          <wp:inline distB="114300" distT="114300" distL="114300" distR="114300">
            <wp:extent cx="4067175" cy="3848100"/>
            <wp:effectExtent b="0" l="0" r="0" t="0"/>
            <wp:docPr id="2118696527" name="image228.png"/>
            <a:graphic>
              <a:graphicData uri="http://schemas.openxmlformats.org/drawingml/2006/picture">
                <pic:pic>
                  <pic:nvPicPr>
                    <pic:cNvPr id="0" name="image228.png"/>
                    <pic:cNvPicPr preferRelativeResize="0"/>
                  </pic:nvPicPr>
                  <pic:blipFill>
                    <a:blip r:embed="rId131"/>
                    <a:srcRect b="0" l="0" r="0" t="0"/>
                    <a:stretch>
                      <a:fillRect/>
                    </a:stretch>
                  </pic:blipFill>
                  <pic:spPr>
                    <a:xfrm>
                      <a:off x="0" y="0"/>
                      <a:ext cx="40671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pPr>
      <w:r w:rsidDel="00000000" w:rsidR="00000000" w:rsidRPr="00000000">
        <w:rPr/>
        <w:drawing>
          <wp:inline distB="114300" distT="114300" distL="114300" distR="114300">
            <wp:extent cx="5612130" cy="1409700"/>
            <wp:effectExtent b="0" l="0" r="0" t="0"/>
            <wp:docPr id="2118696603" name="image309.png"/>
            <a:graphic>
              <a:graphicData uri="http://schemas.openxmlformats.org/drawingml/2006/picture">
                <pic:pic>
                  <pic:nvPicPr>
                    <pic:cNvPr id="0" name="image309.png"/>
                    <pic:cNvPicPr preferRelativeResize="0"/>
                  </pic:nvPicPr>
                  <pic:blipFill>
                    <a:blip r:embed="rId132"/>
                    <a:srcRect b="0" l="0" r="0" t="0"/>
                    <a:stretch>
                      <a:fillRect/>
                    </a:stretch>
                  </pic:blipFill>
                  <pic:spPr>
                    <a:xfrm>
                      <a:off x="0" y="0"/>
                      <a:ext cx="56121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pPr>
      <w:r w:rsidDel="00000000" w:rsidR="00000000" w:rsidRPr="00000000">
        <w:rPr/>
        <w:drawing>
          <wp:inline distB="114300" distT="114300" distL="114300" distR="114300">
            <wp:extent cx="5448300" cy="4076700"/>
            <wp:effectExtent b="0" l="0" r="0" t="0"/>
            <wp:docPr id="2118696536" name="image236.png"/>
            <a:graphic>
              <a:graphicData uri="http://schemas.openxmlformats.org/drawingml/2006/picture">
                <pic:pic>
                  <pic:nvPicPr>
                    <pic:cNvPr id="0" name="image236.png"/>
                    <pic:cNvPicPr preferRelativeResize="0"/>
                  </pic:nvPicPr>
                  <pic:blipFill>
                    <a:blip r:embed="rId133"/>
                    <a:srcRect b="0" l="0" r="0" t="0"/>
                    <a:stretch>
                      <a:fillRect/>
                    </a:stretch>
                  </pic:blipFill>
                  <pic:spPr>
                    <a:xfrm>
                      <a:off x="0" y="0"/>
                      <a:ext cx="54483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pPr>
      <w:r w:rsidDel="00000000" w:rsidR="00000000" w:rsidRPr="00000000">
        <w:rPr/>
        <w:drawing>
          <wp:inline distB="114300" distT="114300" distL="114300" distR="114300">
            <wp:extent cx="5612130" cy="5702300"/>
            <wp:effectExtent b="0" l="0" r="0" t="0"/>
            <wp:docPr id="2118696477" name="image178.png"/>
            <a:graphic>
              <a:graphicData uri="http://schemas.openxmlformats.org/drawingml/2006/picture">
                <pic:pic>
                  <pic:nvPicPr>
                    <pic:cNvPr id="0" name="image178.png"/>
                    <pic:cNvPicPr preferRelativeResize="0"/>
                  </pic:nvPicPr>
                  <pic:blipFill>
                    <a:blip r:embed="rId134"/>
                    <a:srcRect b="0" l="0" r="0" t="0"/>
                    <a:stretch>
                      <a:fillRect/>
                    </a:stretch>
                  </pic:blipFill>
                  <pic:spPr>
                    <a:xfrm>
                      <a:off x="0" y="0"/>
                      <a:ext cx="561213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Style w:val="Heading3"/>
        <w:rPr/>
      </w:pPr>
      <w:bookmarkStart w:colFirst="0" w:colLast="0" w:name="_heading=h.e82ra58fye0s" w:id="227"/>
      <w:bookmarkEnd w:id="227"/>
      <w:r w:rsidDel="00000000" w:rsidR="00000000" w:rsidRPr="00000000">
        <w:rPr/>
        <w:drawing>
          <wp:inline distB="114300" distT="114300" distL="114300" distR="114300">
            <wp:extent cx="3257550" cy="3524250"/>
            <wp:effectExtent b="0" l="0" r="0" t="0"/>
            <wp:docPr id="2118696580" name="image281.png"/>
            <a:graphic>
              <a:graphicData uri="http://schemas.openxmlformats.org/drawingml/2006/picture">
                <pic:pic>
                  <pic:nvPicPr>
                    <pic:cNvPr id="0" name="image281.png"/>
                    <pic:cNvPicPr preferRelativeResize="0"/>
                  </pic:nvPicPr>
                  <pic:blipFill>
                    <a:blip r:embed="rId135"/>
                    <a:srcRect b="0" l="0" r="0" t="0"/>
                    <a:stretch>
                      <a:fillRect/>
                    </a:stretch>
                  </pic:blipFill>
                  <pic:spPr>
                    <a:xfrm>
                      <a:off x="0" y="0"/>
                      <a:ext cx="32575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Style w:val="Heading3"/>
        <w:rPr/>
      </w:pPr>
      <w:bookmarkStart w:colFirst="0" w:colLast="0" w:name="_heading=h.92i27ec1k9lh" w:id="228"/>
      <w:bookmarkEnd w:id="228"/>
      <w:r w:rsidDel="00000000" w:rsidR="00000000" w:rsidRPr="00000000">
        <w:rPr>
          <w:rtl w:val="0"/>
        </w:rPr>
        <w:t xml:space="preserve">if  elseif else</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pStyle w:val="Heading3"/>
        <w:rPr/>
      </w:pPr>
      <w:bookmarkStart w:colFirst="0" w:colLast="0" w:name="_heading=h.7kudnsku0yvt" w:id="229"/>
      <w:bookmarkEnd w:id="229"/>
      <w:r w:rsidDel="00000000" w:rsidR="00000000" w:rsidRPr="00000000">
        <w:rPr>
          <w:rtl w:val="0"/>
        </w:rPr>
      </w:r>
    </w:p>
    <w:p w:rsidR="00000000" w:rsidDel="00000000" w:rsidP="00000000" w:rsidRDefault="00000000" w:rsidRPr="00000000" w14:paraId="00000472">
      <w:pPr>
        <w:pStyle w:val="Heading2"/>
        <w:rPr/>
      </w:pPr>
      <w:bookmarkStart w:colFirst="0" w:colLast="0" w:name="_heading=h.4b3e8cb2qqe9" w:id="230"/>
      <w:bookmarkEnd w:id="230"/>
      <w:r w:rsidDel="00000000" w:rsidR="00000000" w:rsidRPr="00000000">
        <w:rPr>
          <w:rtl w:val="0"/>
        </w:rPr>
      </w:r>
    </w:p>
    <w:p w:rsidR="00000000" w:rsidDel="00000000" w:rsidP="00000000" w:rsidRDefault="00000000" w:rsidRPr="00000000" w14:paraId="00000473">
      <w:pPr>
        <w:pStyle w:val="Heading2"/>
        <w:rPr/>
      </w:pPr>
      <w:bookmarkStart w:colFirst="0" w:colLast="0" w:name="_heading=h.hcnjm3h437z" w:id="231"/>
      <w:bookmarkEnd w:id="231"/>
      <w:r w:rsidDel="00000000" w:rsidR="00000000" w:rsidRPr="00000000">
        <w:rPr>
          <w:rtl w:val="0"/>
        </w:rPr>
      </w:r>
    </w:p>
    <w:p w:rsidR="00000000" w:rsidDel="00000000" w:rsidP="00000000" w:rsidRDefault="00000000" w:rsidRPr="00000000" w14:paraId="00000474">
      <w:pPr>
        <w:pStyle w:val="Heading3"/>
        <w:rPr/>
      </w:pPr>
      <w:bookmarkStart w:colFirst="0" w:colLast="0" w:name="_heading=h.71gnrvxoasmn" w:id="232"/>
      <w:bookmarkEnd w:id="232"/>
      <w:r w:rsidDel="00000000" w:rsidR="00000000" w:rsidRPr="00000000">
        <w:rPr>
          <w:rtl w:val="0"/>
        </w:rPr>
        <w:t xml:space="preserve">CASE: Expresiones y Sentencias</w:t>
      </w:r>
    </w:p>
    <w:p w:rsidR="00000000" w:rsidDel="00000000" w:rsidP="00000000" w:rsidRDefault="00000000" w:rsidRPr="00000000" w14:paraId="00000475">
      <w:pPr>
        <w:rPr/>
      </w:pPr>
      <w:r w:rsidDel="00000000" w:rsidR="00000000" w:rsidRPr="00000000">
        <w:rPr/>
        <w:drawing>
          <wp:inline distB="114300" distT="114300" distL="114300" distR="114300">
            <wp:extent cx="4114800" cy="4029075"/>
            <wp:effectExtent b="0" l="0" r="0" t="0"/>
            <wp:docPr id="2118696574" name="image275.png"/>
            <a:graphic>
              <a:graphicData uri="http://schemas.openxmlformats.org/drawingml/2006/picture">
                <pic:pic>
                  <pic:nvPicPr>
                    <pic:cNvPr id="0" name="image275.png"/>
                    <pic:cNvPicPr preferRelativeResize="0"/>
                  </pic:nvPicPr>
                  <pic:blipFill>
                    <a:blip r:embed="rId136"/>
                    <a:srcRect b="0" l="0" r="0" t="0"/>
                    <a:stretch>
                      <a:fillRect/>
                    </a:stretch>
                  </pic:blipFill>
                  <pic:spPr>
                    <a:xfrm>
                      <a:off x="0" y="0"/>
                      <a:ext cx="41148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pStyle w:val="Heading2"/>
        <w:rPr/>
      </w:pPr>
      <w:bookmarkStart w:colFirst="0" w:colLast="0" w:name="_heading=h.l5a1gcyuz9lh" w:id="233"/>
      <w:bookmarkEnd w:id="233"/>
      <w:hyperlink r:id="rId137">
        <w:r w:rsidDel="00000000" w:rsidR="00000000" w:rsidRPr="00000000">
          <w:rPr>
            <w:color w:val="1155cc"/>
            <w:u w:val="single"/>
            <w:rtl w:val="0"/>
          </w:rPr>
          <w:t xml:space="preserve">1_4_1_Estructuras de Iteración en Bloques PLSQL</w:t>
        </w:r>
      </w:hyperlink>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pStyle w:val="Heading3"/>
        <w:rPr>
          <w:sz w:val="34"/>
          <w:szCs w:val="34"/>
        </w:rPr>
      </w:pPr>
      <w:bookmarkStart w:colFirst="0" w:colLast="0" w:name="_heading=h.fazz9zi4ify3" w:id="234"/>
      <w:bookmarkEnd w:id="234"/>
      <w:r w:rsidDel="00000000" w:rsidR="00000000" w:rsidRPr="00000000">
        <w:rPr>
          <w:sz w:val="34"/>
          <w:szCs w:val="34"/>
          <w:rtl w:val="0"/>
        </w:rPr>
        <w:t xml:space="preserve">LOOPs en bloques PL/SQL</w:t>
      </w:r>
    </w:p>
    <w:p w:rsidR="00000000" w:rsidDel="00000000" w:rsidP="00000000" w:rsidRDefault="00000000" w:rsidRPr="00000000" w14:paraId="00000479">
      <w:pPr>
        <w:rPr/>
      </w:pPr>
      <w:r w:rsidDel="00000000" w:rsidR="00000000" w:rsidRPr="00000000">
        <w:rPr/>
        <w:drawing>
          <wp:inline distB="114300" distT="114300" distL="114300" distR="114300">
            <wp:extent cx="5612130" cy="4127500"/>
            <wp:effectExtent b="0" l="0" r="0" t="0"/>
            <wp:docPr id="2118696474" name="image175.png"/>
            <a:graphic>
              <a:graphicData uri="http://schemas.openxmlformats.org/drawingml/2006/picture">
                <pic:pic>
                  <pic:nvPicPr>
                    <pic:cNvPr id="0" name="image175.png"/>
                    <pic:cNvPicPr preferRelativeResize="0"/>
                  </pic:nvPicPr>
                  <pic:blipFill>
                    <a:blip r:embed="rId138"/>
                    <a:srcRect b="0" l="0" r="0" t="0"/>
                    <a:stretch>
                      <a:fillRect/>
                    </a:stretch>
                  </pic:blipFill>
                  <pic:spPr>
                    <a:xfrm>
                      <a:off x="0" y="0"/>
                      <a:ext cx="561213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pPr>
      <w:r w:rsidDel="00000000" w:rsidR="00000000" w:rsidRPr="00000000">
        <w:rPr/>
        <w:drawing>
          <wp:inline distB="114300" distT="114300" distL="114300" distR="114300">
            <wp:extent cx="5210175" cy="4514850"/>
            <wp:effectExtent b="0" l="0" r="0" t="0"/>
            <wp:docPr id="2118696499" name="image200.png"/>
            <a:graphic>
              <a:graphicData uri="http://schemas.openxmlformats.org/drawingml/2006/picture">
                <pic:pic>
                  <pic:nvPicPr>
                    <pic:cNvPr id="0" name="image200.png"/>
                    <pic:cNvPicPr preferRelativeResize="0"/>
                  </pic:nvPicPr>
                  <pic:blipFill>
                    <a:blip r:embed="rId139"/>
                    <a:srcRect b="0" l="0" r="0" t="0"/>
                    <a:stretch>
                      <a:fillRect/>
                    </a:stretch>
                  </pic:blipFill>
                  <pic:spPr>
                    <a:xfrm>
                      <a:off x="0" y="0"/>
                      <a:ext cx="52101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Style w:val="Heading3"/>
        <w:rPr>
          <w:sz w:val="52"/>
          <w:szCs w:val="52"/>
        </w:rPr>
      </w:pPr>
      <w:bookmarkStart w:colFirst="0" w:colLast="0" w:name="_heading=h.ugcc545xepv3" w:id="235"/>
      <w:bookmarkEnd w:id="235"/>
      <w:r w:rsidDel="00000000" w:rsidR="00000000" w:rsidRPr="00000000">
        <w:rPr>
          <w:sz w:val="52"/>
          <w:szCs w:val="52"/>
          <w:rtl w:val="0"/>
        </w:rPr>
        <w:t xml:space="preserve">LOOP Simple</w:t>
      </w:r>
    </w:p>
    <w:p w:rsidR="00000000" w:rsidDel="00000000" w:rsidP="00000000" w:rsidRDefault="00000000" w:rsidRPr="00000000" w14:paraId="0000047C">
      <w:pPr>
        <w:rPr/>
      </w:pPr>
      <w:r w:rsidDel="00000000" w:rsidR="00000000" w:rsidRPr="00000000">
        <w:rPr/>
        <w:drawing>
          <wp:inline distB="114300" distT="114300" distL="114300" distR="114300">
            <wp:extent cx="5612130" cy="3352800"/>
            <wp:effectExtent b="0" l="0" r="0" t="0"/>
            <wp:docPr id="2118696313" name="image16.png"/>
            <a:graphic>
              <a:graphicData uri="http://schemas.openxmlformats.org/drawingml/2006/picture">
                <pic:pic>
                  <pic:nvPicPr>
                    <pic:cNvPr id="0" name="image16.png"/>
                    <pic:cNvPicPr preferRelativeResize="0"/>
                  </pic:nvPicPr>
                  <pic:blipFill>
                    <a:blip r:embed="rId140"/>
                    <a:srcRect b="0" l="0" r="0" t="0"/>
                    <a:stretch>
                      <a:fillRect/>
                    </a:stretch>
                  </pic:blipFill>
                  <pic:spPr>
                    <a:xfrm>
                      <a:off x="0" y="0"/>
                      <a:ext cx="56121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pPr>
      <w:r w:rsidDel="00000000" w:rsidR="00000000" w:rsidRPr="00000000">
        <w:rPr/>
        <w:drawing>
          <wp:inline distB="114300" distT="114300" distL="114300" distR="114300">
            <wp:extent cx="5457825" cy="6267450"/>
            <wp:effectExtent b="0" l="0" r="0" t="0"/>
            <wp:docPr id="2118696333" name="image36.png"/>
            <a:graphic>
              <a:graphicData uri="http://schemas.openxmlformats.org/drawingml/2006/picture">
                <pic:pic>
                  <pic:nvPicPr>
                    <pic:cNvPr id="0" name="image36.png"/>
                    <pic:cNvPicPr preferRelativeResize="0"/>
                  </pic:nvPicPr>
                  <pic:blipFill>
                    <a:blip r:embed="rId141"/>
                    <a:srcRect b="0" l="0" r="0" t="0"/>
                    <a:stretch>
                      <a:fillRect/>
                    </a:stretch>
                  </pic:blipFill>
                  <pic:spPr>
                    <a:xfrm>
                      <a:off x="0" y="0"/>
                      <a:ext cx="545782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pStyle w:val="Heading2"/>
        <w:numPr>
          <w:ilvl w:val="0"/>
          <w:numId w:val="1"/>
        </w:numPr>
        <w:spacing w:after="240" w:before="240" w:lineRule="auto"/>
        <w:ind w:left="720" w:hanging="360"/>
      </w:pPr>
      <w:bookmarkStart w:colFirst="0" w:colLast="0" w:name="_heading=h.avd2d5o6bpbh" w:id="236"/>
      <w:bookmarkEnd w:id="236"/>
      <w:hyperlink r:id="rId142">
        <w:r w:rsidDel="00000000" w:rsidR="00000000" w:rsidRPr="00000000">
          <w:rPr>
            <w:rFonts w:ascii="Arial" w:cs="Arial" w:eastAsia="Arial" w:hAnsi="Arial"/>
            <w:color w:val="1155cc"/>
            <w:u w:val="single"/>
            <w:rtl w:val="0"/>
          </w:rPr>
          <w:t xml:space="preserve">2_1_1_Usando Tipos de Datos Compuestos en Bloques PLSQL.pptx</w:t>
        </w:r>
      </w:hyperlink>
      <w:r w:rsidDel="00000000" w:rsidR="00000000" w:rsidRPr="00000000">
        <w:rPr>
          <w:rtl w:val="0"/>
        </w:rPr>
      </w:r>
    </w:p>
    <w:p w:rsidR="00000000" w:rsidDel="00000000" w:rsidP="00000000" w:rsidRDefault="00000000" w:rsidRPr="00000000" w14:paraId="0000048B">
      <w:pPr>
        <w:pStyle w:val="Heading3"/>
        <w:rPr>
          <w:sz w:val="36"/>
          <w:szCs w:val="36"/>
        </w:rPr>
      </w:pPr>
      <w:bookmarkStart w:colFirst="0" w:colLast="0" w:name="_heading=h.w2c1s0ewuodr" w:id="237"/>
      <w:bookmarkEnd w:id="237"/>
      <w:r w:rsidDel="00000000" w:rsidR="00000000" w:rsidRPr="00000000">
        <w:rPr>
          <w:sz w:val="36"/>
          <w:szCs w:val="36"/>
          <w:rtl w:val="0"/>
        </w:rPr>
        <w:t xml:space="preserve">Características de Tipos de Datos Compuestos.</w:t>
      </w:r>
    </w:p>
    <w:p w:rsidR="00000000" w:rsidDel="00000000" w:rsidP="00000000" w:rsidRDefault="00000000" w:rsidRPr="00000000" w14:paraId="0000048C">
      <w:pPr>
        <w:spacing w:after="0" w:line="216" w:lineRule="auto"/>
        <w:jc w:val="both"/>
        <w:rPr>
          <w:b w:val="1"/>
          <w:sz w:val="24"/>
          <w:szCs w:val="24"/>
        </w:rPr>
      </w:pPr>
      <w:r w:rsidDel="00000000" w:rsidR="00000000" w:rsidRPr="00000000">
        <w:rPr>
          <w:b w:val="1"/>
          <w:sz w:val="24"/>
          <w:szCs w:val="24"/>
          <w:rtl w:val="0"/>
        </w:rPr>
        <w:t xml:space="preserve">Tipos de Datos Compuestos</w:t>
      </w:r>
    </w:p>
    <w:p w:rsidR="00000000" w:rsidDel="00000000" w:rsidP="00000000" w:rsidRDefault="00000000" w:rsidRPr="00000000" w14:paraId="0000048D">
      <w:pPr>
        <w:spacing w:after="0" w:line="216" w:lineRule="auto"/>
        <w:jc w:val="both"/>
        <w:rPr>
          <w:b w:val="1"/>
          <w:sz w:val="24"/>
          <w:szCs w:val="24"/>
        </w:rPr>
      </w:pPr>
      <w:r w:rsidDel="00000000" w:rsidR="00000000" w:rsidRPr="00000000">
        <w:rPr>
          <w:rtl w:val="0"/>
        </w:rPr>
      </w:r>
    </w:p>
    <w:p w:rsidR="00000000" w:rsidDel="00000000" w:rsidP="00000000" w:rsidRDefault="00000000" w:rsidRPr="00000000" w14:paraId="0000048E">
      <w:pPr>
        <w:spacing w:after="0" w:line="216" w:lineRule="auto"/>
        <w:jc w:val="both"/>
        <w:rPr>
          <w:b w:val="1"/>
          <w:sz w:val="24"/>
          <w:szCs w:val="24"/>
        </w:rPr>
      </w:pPr>
      <w:r w:rsidDel="00000000" w:rsidR="00000000" w:rsidRPr="00000000">
        <w:rPr>
          <w:rFonts w:ascii="Arial" w:cs="Arial" w:eastAsia="Arial" w:hAnsi="Arial"/>
          <w:b w:val="1"/>
          <w:rtl w:val="0"/>
        </w:rPr>
        <w:t xml:space="preserve">•</w:t>
      </w:r>
      <w:r w:rsidDel="00000000" w:rsidR="00000000" w:rsidRPr="00000000">
        <w:rPr>
          <w:b w:val="1"/>
          <w:sz w:val="24"/>
          <w:szCs w:val="24"/>
          <w:rtl w:val="0"/>
        </w:rPr>
        <w:t xml:space="preserve">Los tipos de datos Compuestos son agrupaciones de datos relacionados que contienen componentes internos (campos) que pueden ser manipulados individualmente. Los tipos de datos compuestos (también conocidos como colecciones) son de TABLE, RECORD, NESTED TABLE y VARRAY</w:t>
      </w:r>
    </w:p>
    <w:p w:rsidR="00000000" w:rsidDel="00000000" w:rsidP="00000000" w:rsidRDefault="00000000" w:rsidRPr="00000000" w14:paraId="0000048F">
      <w:pPr>
        <w:spacing w:after="0" w:line="216" w:lineRule="auto"/>
        <w:jc w:val="both"/>
        <w:rPr>
          <w:b w:val="1"/>
          <w:sz w:val="24"/>
          <w:szCs w:val="24"/>
        </w:rPr>
      </w:pPr>
      <w:r w:rsidDel="00000000" w:rsidR="00000000" w:rsidRPr="00000000">
        <w:rPr>
          <w:rFonts w:ascii="Arial" w:cs="Arial" w:eastAsia="Arial" w:hAnsi="Arial"/>
          <w:b w:val="1"/>
          <w:rtl w:val="0"/>
        </w:rPr>
        <w:t xml:space="preserve">•</w:t>
      </w:r>
      <w:r w:rsidDel="00000000" w:rsidR="00000000" w:rsidRPr="00000000">
        <w:rPr>
          <w:b w:val="1"/>
          <w:sz w:val="24"/>
          <w:szCs w:val="24"/>
          <w:rtl w:val="0"/>
        </w:rPr>
        <w:t xml:space="preserve">Pueden soportar múltiples valores diferentes al tipo escalar.</w:t>
      </w:r>
    </w:p>
    <w:p w:rsidR="00000000" w:rsidDel="00000000" w:rsidP="00000000" w:rsidRDefault="00000000" w:rsidRPr="00000000" w14:paraId="00000490">
      <w:pPr>
        <w:spacing w:after="0" w:line="216" w:lineRule="auto"/>
        <w:jc w:val="both"/>
        <w:rPr>
          <w:b w:val="1"/>
          <w:sz w:val="24"/>
          <w:szCs w:val="24"/>
        </w:rPr>
      </w:pPr>
      <w:r w:rsidDel="00000000" w:rsidR="00000000" w:rsidRPr="00000000">
        <w:rPr>
          <w:rFonts w:ascii="Arial" w:cs="Arial" w:eastAsia="Arial" w:hAnsi="Arial"/>
          <w:b w:val="1"/>
          <w:rtl w:val="0"/>
        </w:rPr>
        <w:t xml:space="preserve">•</w:t>
      </w:r>
      <w:r w:rsidDel="00000000" w:rsidR="00000000" w:rsidRPr="00000000">
        <w:rPr>
          <w:b w:val="1"/>
          <w:sz w:val="24"/>
          <w:szCs w:val="24"/>
          <w:rtl w:val="0"/>
        </w:rPr>
        <w:t xml:space="preserve">Son de dos tipos:</w:t>
      </w:r>
    </w:p>
    <w:p w:rsidR="00000000" w:rsidDel="00000000" w:rsidP="00000000" w:rsidRDefault="00000000" w:rsidRPr="00000000" w14:paraId="00000491">
      <w:pPr>
        <w:spacing w:after="0" w:line="216" w:lineRule="auto"/>
        <w:ind w:left="740" w:firstLine="0"/>
        <w:jc w:val="both"/>
        <w:rPr>
          <w:b w:val="1"/>
          <w:sz w:val="24"/>
          <w:szCs w:val="24"/>
        </w:rPr>
      </w:pPr>
      <w:r w:rsidDel="00000000" w:rsidR="00000000" w:rsidRPr="00000000">
        <w:rPr>
          <w:rFonts w:ascii="Courier New" w:cs="Courier New" w:eastAsia="Courier New" w:hAnsi="Courier New"/>
          <w:b w:val="1"/>
          <w:rtl w:val="0"/>
        </w:rPr>
        <w:t xml:space="preserve">o</w:t>
      </w:r>
      <w:r w:rsidDel="00000000" w:rsidR="00000000" w:rsidRPr="00000000">
        <w:rPr>
          <w:b w:val="1"/>
          <w:sz w:val="24"/>
          <w:szCs w:val="24"/>
          <w:rtl w:val="0"/>
        </w:rPr>
        <w:t xml:space="preserve">RECORD (Registros): usados para tratar datos relacionados, pero diferentes, como una unidad lógica. El registro PL/SQL puede tener variables de diferentes tipos.</w:t>
      </w:r>
    </w:p>
    <w:p w:rsidR="00000000" w:rsidDel="00000000" w:rsidP="00000000" w:rsidRDefault="00000000" w:rsidRPr="00000000" w14:paraId="00000492">
      <w:pPr>
        <w:spacing w:after="0" w:line="216" w:lineRule="auto"/>
        <w:ind w:left="740" w:firstLine="0"/>
        <w:jc w:val="both"/>
        <w:rPr>
          <w:b w:val="1"/>
          <w:sz w:val="24"/>
          <w:szCs w:val="24"/>
        </w:rPr>
      </w:pPr>
      <w:r w:rsidDel="00000000" w:rsidR="00000000" w:rsidRPr="00000000">
        <w:rPr>
          <w:rFonts w:ascii="Courier New" w:cs="Courier New" w:eastAsia="Courier New" w:hAnsi="Courier New"/>
          <w:b w:val="1"/>
          <w:rtl w:val="0"/>
        </w:rPr>
        <w:t xml:space="preserve">o</w:t>
      </w:r>
      <w:r w:rsidDel="00000000" w:rsidR="00000000" w:rsidRPr="00000000">
        <w:rPr>
          <w:b w:val="1"/>
          <w:sz w:val="24"/>
          <w:szCs w:val="24"/>
          <w:rtl w:val="0"/>
        </w:rPr>
        <w:t xml:space="preserve">Colecciones PL/SQL: combinan variables del mismo tipo, para ser tratadas también como una unidad. Existen dos tipos de colecciones:</w:t>
      </w:r>
    </w:p>
    <w:p w:rsidR="00000000" w:rsidDel="00000000" w:rsidP="00000000" w:rsidRDefault="00000000" w:rsidRPr="00000000" w14:paraId="00000493">
      <w:pPr>
        <w:spacing w:after="0" w:line="216" w:lineRule="auto"/>
        <w:ind w:left="740" w:firstLine="0"/>
        <w:jc w:val="both"/>
        <w:rPr>
          <w:b w:val="1"/>
          <w:sz w:val="24"/>
          <w:szCs w:val="24"/>
        </w:rPr>
      </w:pPr>
      <w:r w:rsidDel="00000000" w:rsidR="00000000" w:rsidRPr="00000000">
        <w:rPr>
          <w:b w:val="1"/>
          <w:rtl w:val="0"/>
        </w:rPr>
        <w:t xml:space="preserve">*</w:t>
      </w:r>
      <w:r w:rsidDel="00000000" w:rsidR="00000000" w:rsidRPr="00000000">
        <w:rPr>
          <w:b w:val="1"/>
          <w:sz w:val="24"/>
          <w:szCs w:val="24"/>
          <w:rtl w:val="0"/>
        </w:rPr>
        <w:t xml:space="preserve">TABLE (Tablas indexadas, anidadas, multinivel).</w:t>
      </w:r>
    </w:p>
    <w:p w:rsidR="00000000" w:rsidDel="00000000" w:rsidP="00000000" w:rsidRDefault="00000000" w:rsidRPr="00000000" w14:paraId="00000494">
      <w:pPr>
        <w:spacing w:after="0" w:line="216" w:lineRule="auto"/>
        <w:ind w:left="740" w:firstLine="0"/>
        <w:jc w:val="both"/>
        <w:rPr>
          <w:b w:val="1"/>
          <w:sz w:val="24"/>
          <w:szCs w:val="24"/>
        </w:rPr>
      </w:pPr>
      <w:r w:rsidDel="00000000" w:rsidR="00000000" w:rsidRPr="00000000">
        <w:rPr>
          <w:b w:val="1"/>
          <w:rtl w:val="0"/>
        </w:rPr>
        <w:t xml:space="preserve">*</w:t>
      </w:r>
      <w:r w:rsidDel="00000000" w:rsidR="00000000" w:rsidRPr="00000000">
        <w:rPr>
          <w:b w:val="1"/>
          <w:sz w:val="24"/>
          <w:szCs w:val="24"/>
          <w:rtl w:val="0"/>
        </w:rPr>
        <w:t xml:space="preserve">VARRAY (Matriz).</w:t>
      </w:r>
    </w:p>
    <w:p w:rsidR="00000000" w:rsidDel="00000000" w:rsidP="00000000" w:rsidRDefault="00000000" w:rsidRPr="00000000" w14:paraId="00000495">
      <w:pPr>
        <w:spacing w:after="0" w:line="216" w:lineRule="auto"/>
        <w:ind w:left="20" w:firstLine="0"/>
        <w:jc w:val="both"/>
        <w:rPr>
          <w:b w:val="1"/>
          <w:sz w:val="24"/>
          <w:szCs w:val="24"/>
        </w:rPr>
      </w:pPr>
      <w:r w:rsidDel="00000000" w:rsidR="00000000" w:rsidRPr="00000000">
        <w:rPr>
          <w:rtl w:val="0"/>
        </w:rPr>
      </w:r>
    </w:p>
    <w:p w:rsidR="00000000" w:rsidDel="00000000" w:rsidP="00000000" w:rsidRDefault="00000000" w:rsidRPr="00000000" w14:paraId="00000496">
      <w:pPr>
        <w:spacing w:after="0" w:line="216" w:lineRule="auto"/>
        <w:jc w:val="both"/>
        <w:rPr>
          <w:b w:val="1"/>
          <w:sz w:val="24"/>
          <w:szCs w:val="24"/>
        </w:rPr>
      </w:pPr>
      <w:r w:rsidDel="00000000" w:rsidR="00000000" w:rsidRPr="00000000">
        <w:rPr>
          <w:rFonts w:ascii="Arial" w:cs="Arial" w:eastAsia="Arial" w:hAnsi="Arial"/>
          <w:b w:val="1"/>
          <w:rtl w:val="0"/>
        </w:rPr>
        <w:t xml:space="preserve">•</w:t>
      </w:r>
      <w:r w:rsidDel="00000000" w:rsidR="00000000" w:rsidRPr="00000000">
        <w:rPr>
          <w:b w:val="1"/>
          <w:sz w:val="24"/>
          <w:szCs w:val="24"/>
          <w:rtl w:val="0"/>
        </w:rPr>
        <w:t xml:space="preserve">Utilizar registros PL/SQL cuando se desee almacenar valores de diferentes tipos que están lógicamente relacionados pero sólo una ocurrencia a la vez.</w:t>
      </w:r>
    </w:p>
    <w:p w:rsidR="00000000" w:rsidDel="00000000" w:rsidP="00000000" w:rsidRDefault="00000000" w:rsidRPr="00000000" w14:paraId="00000497">
      <w:pPr>
        <w:spacing w:after="0" w:line="216" w:lineRule="auto"/>
        <w:jc w:val="both"/>
        <w:rPr>
          <w:b w:val="1"/>
          <w:sz w:val="24"/>
          <w:szCs w:val="24"/>
        </w:rPr>
      </w:pPr>
      <w:r w:rsidDel="00000000" w:rsidR="00000000" w:rsidRPr="00000000">
        <w:rPr>
          <w:rtl w:val="0"/>
        </w:rPr>
      </w:r>
    </w:p>
    <w:p w:rsidR="00000000" w:rsidDel="00000000" w:rsidP="00000000" w:rsidRDefault="00000000" w:rsidRPr="00000000" w14:paraId="00000498">
      <w:pPr>
        <w:spacing w:after="0" w:line="216" w:lineRule="auto"/>
        <w:jc w:val="both"/>
        <w:rPr>
          <w:b w:val="1"/>
          <w:sz w:val="24"/>
          <w:szCs w:val="24"/>
        </w:rPr>
      </w:pPr>
      <w:r w:rsidDel="00000000" w:rsidR="00000000" w:rsidRPr="00000000">
        <w:rPr>
          <w:rFonts w:ascii="Arial" w:cs="Arial" w:eastAsia="Arial" w:hAnsi="Arial"/>
          <w:b w:val="1"/>
          <w:rtl w:val="0"/>
        </w:rPr>
        <w:t xml:space="preserve">•</w:t>
      </w:r>
      <w:r w:rsidDel="00000000" w:rsidR="00000000" w:rsidRPr="00000000">
        <w:rPr>
          <w:b w:val="1"/>
          <w:sz w:val="24"/>
          <w:szCs w:val="24"/>
          <w:rtl w:val="0"/>
        </w:rPr>
        <w:t xml:space="preserve">Utilizar colecciones PL/SQL cuando se desea almacenar valores del mismo tipo.</w:t>
      </w:r>
    </w:p>
    <w:p w:rsidR="00000000" w:rsidDel="00000000" w:rsidP="00000000" w:rsidRDefault="00000000" w:rsidRPr="00000000" w14:paraId="00000499">
      <w:pPr>
        <w:rPr>
          <w:b w:val="1"/>
          <w:sz w:val="30"/>
          <w:szCs w:val="30"/>
        </w:rPr>
      </w:pPr>
      <w:r w:rsidDel="00000000" w:rsidR="00000000" w:rsidRPr="00000000">
        <w:rPr>
          <w:rtl w:val="0"/>
        </w:rPr>
      </w:r>
    </w:p>
    <w:p w:rsidR="00000000" w:rsidDel="00000000" w:rsidP="00000000" w:rsidRDefault="00000000" w:rsidRPr="00000000" w14:paraId="0000049A">
      <w:pPr>
        <w:rPr>
          <w:b w:val="1"/>
          <w:sz w:val="30"/>
          <w:szCs w:val="30"/>
        </w:rPr>
      </w:pPr>
      <w:r w:rsidDel="00000000" w:rsidR="00000000" w:rsidRPr="00000000">
        <w:rPr>
          <w:rtl w:val="0"/>
        </w:rPr>
      </w:r>
    </w:p>
    <w:p w:rsidR="00000000" w:rsidDel="00000000" w:rsidP="00000000" w:rsidRDefault="00000000" w:rsidRPr="00000000" w14:paraId="0000049B">
      <w:pPr>
        <w:rPr>
          <w:b w:val="1"/>
          <w:sz w:val="30"/>
          <w:szCs w:val="30"/>
        </w:rPr>
      </w:pPr>
      <w:r w:rsidDel="00000000" w:rsidR="00000000" w:rsidRPr="00000000">
        <w:rPr>
          <w:rtl w:val="0"/>
        </w:rPr>
      </w:r>
    </w:p>
    <w:p w:rsidR="00000000" w:rsidDel="00000000" w:rsidP="00000000" w:rsidRDefault="00000000" w:rsidRPr="00000000" w14:paraId="0000049C">
      <w:pPr>
        <w:rPr>
          <w:b w:val="1"/>
          <w:sz w:val="30"/>
          <w:szCs w:val="30"/>
        </w:rPr>
      </w:pPr>
      <w:r w:rsidDel="00000000" w:rsidR="00000000" w:rsidRPr="00000000">
        <w:rPr>
          <w:rtl w:val="0"/>
        </w:rPr>
      </w:r>
    </w:p>
    <w:p w:rsidR="00000000" w:rsidDel="00000000" w:rsidP="00000000" w:rsidRDefault="00000000" w:rsidRPr="00000000" w14:paraId="0000049D">
      <w:pPr>
        <w:rPr>
          <w:b w:val="1"/>
          <w:sz w:val="30"/>
          <w:szCs w:val="30"/>
        </w:rPr>
      </w:pPr>
      <w:r w:rsidDel="00000000" w:rsidR="00000000" w:rsidRPr="00000000">
        <w:rPr>
          <w:rtl w:val="0"/>
        </w:rPr>
      </w:r>
    </w:p>
    <w:p w:rsidR="00000000" w:rsidDel="00000000" w:rsidP="00000000" w:rsidRDefault="00000000" w:rsidRPr="00000000" w14:paraId="0000049E">
      <w:pPr>
        <w:pStyle w:val="Heading3"/>
        <w:spacing w:after="0" w:before="200" w:line="216" w:lineRule="auto"/>
        <w:jc w:val="both"/>
        <w:rPr>
          <w:sz w:val="36"/>
          <w:szCs w:val="36"/>
        </w:rPr>
      </w:pPr>
      <w:bookmarkStart w:colFirst="0" w:colLast="0" w:name="_heading=h.cq1zx5ppzyhd" w:id="238"/>
      <w:bookmarkEnd w:id="238"/>
      <w:r w:rsidDel="00000000" w:rsidR="00000000" w:rsidRPr="00000000">
        <w:rPr>
          <w:sz w:val="36"/>
          <w:szCs w:val="36"/>
          <w:rtl w:val="0"/>
        </w:rPr>
        <w:t xml:space="preserve">Registros PL/SQL.</w:t>
      </w:r>
    </w:p>
    <w:p w:rsidR="00000000" w:rsidDel="00000000" w:rsidP="00000000" w:rsidRDefault="00000000" w:rsidRPr="00000000" w14:paraId="0000049F">
      <w:pPr>
        <w:rPr/>
      </w:pPr>
      <w:r w:rsidDel="00000000" w:rsidR="00000000" w:rsidRPr="00000000">
        <w:rPr/>
        <w:drawing>
          <wp:inline distB="114300" distT="114300" distL="114300" distR="114300">
            <wp:extent cx="3409950" cy="3067050"/>
            <wp:effectExtent b="0" l="0" r="0" t="0"/>
            <wp:docPr id="2118696379" name="image81.png"/>
            <a:graphic>
              <a:graphicData uri="http://schemas.openxmlformats.org/drawingml/2006/picture">
                <pic:pic>
                  <pic:nvPicPr>
                    <pic:cNvPr id="0" name="image81.png"/>
                    <pic:cNvPicPr preferRelativeResize="0"/>
                  </pic:nvPicPr>
                  <pic:blipFill>
                    <a:blip r:embed="rId143"/>
                    <a:srcRect b="0" l="0" r="0" t="0"/>
                    <a:stretch>
                      <a:fillRect/>
                    </a:stretch>
                  </pic:blipFill>
                  <pic:spPr>
                    <a:xfrm>
                      <a:off x="0" y="0"/>
                      <a:ext cx="34099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pStyle w:val="Heading3"/>
        <w:spacing w:after="0" w:before="200" w:line="216" w:lineRule="auto"/>
        <w:jc w:val="both"/>
        <w:rPr>
          <w:sz w:val="36"/>
          <w:szCs w:val="36"/>
        </w:rPr>
      </w:pPr>
      <w:bookmarkStart w:colFirst="0" w:colLast="0" w:name="_heading=h.fu8xumwpkliy" w:id="239"/>
      <w:bookmarkEnd w:id="239"/>
      <w:r w:rsidDel="00000000" w:rsidR="00000000" w:rsidRPr="00000000">
        <w:rPr>
          <w:sz w:val="36"/>
          <w:szCs w:val="36"/>
          <w:rtl w:val="0"/>
        </w:rPr>
        <w:t xml:space="preserve">trabajar con Registros PL/SQL.</w:t>
      </w:r>
    </w:p>
    <w:p w:rsidR="00000000" w:rsidDel="00000000" w:rsidP="00000000" w:rsidRDefault="00000000" w:rsidRPr="00000000" w14:paraId="000004A3">
      <w:pPr>
        <w:rPr/>
      </w:pPr>
      <w:r w:rsidDel="00000000" w:rsidR="00000000" w:rsidRPr="00000000">
        <w:rPr/>
        <w:drawing>
          <wp:inline distB="114300" distT="114300" distL="114300" distR="114300">
            <wp:extent cx="4067175" cy="2962275"/>
            <wp:effectExtent b="0" l="0" r="0" t="0"/>
            <wp:docPr id="2118696314" name="image15.png"/>
            <a:graphic>
              <a:graphicData uri="http://schemas.openxmlformats.org/drawingml/2006/picture">
                <pic:pic>
                  <pic:nvPicPr>
                    <pic:cNvPr id="0" name="image15.png"/>
                    <pic:cNvPicPr preferRelativeResize="0"/>
                  </pic:nvPicPr>
                  <pic:blipFill>
                    <a:blip r:embed="rId144"/>
                    <a:srcRect b="0" l="0" r="0" t="0"/>
                    <a:stretch>
                      <a:fillRect/>
                    </a:stretch>
                  </pic:blipFill>
                  <pic:spPr>
                    <a:xfrm>
                      <a:off x="0" y="0"/>
                      <a:ext cx="40671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drawing>
          <wp:inline distB="114300" distT="114300" distL="114300" distR="114300">
            <wp:extent cx="3733800" cy="3200400"/>
            <wp:effectExtent b="0" l="0" r="0" t="0"/>
            <wp:docPr id="2118696449" name="image149.png"/>
            <a:graphic>
              <a:graphicData uri="http://schemas.openxmlformats.org/drawingml/2006/picture">
                <pic:pic>
                  <pic:nvPicPr>
                    <pic:cNvPr id="0" name="image149.png"/>
                    <pic:cNvPicPr preferRelativeResize="0"/>
                  </pic:nvPicPr>
                  <pic:blipFill>
                    <a:blip r:embed="rId145"/>
                    <a:srcRect b="0" l="0" r="0" t="0"/>
                    <a:stretch>
                      <a:fillRect/>
                    </a:stretch>
                  </pic:blipFill>
                  <pic:spPr>
                    <a:xfrm>
                      <a:off x="0" y="0"/>
                      <a:ext cx="37338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drawing>
          <wp:inline distB="114300" distT="114300" distL="114300" distR="114300">
            <wp:extent cx="5612130" cy="1765300"/>
            <wp:effectExtent b="0" l="0" r="0" t="0"/>
            <wp:docPr id="2118696382" name="image84.png"/>
            <a:graphic>
              <a:graphicData uri="http://schemas.openxmlformats.org/drawingml/2006/picture">
                <pic:pic>
                  <pic:nvPicPr>
                    <pic:cNvPr id="0" name="image84.png"/>
                    <pic:cNvPicPr preferRelativeResize="0"/>
                  </pic:nvPicPr>
                  <pic:blipFill>
                    <a:blip r:embed="rId146"/>
                    <a:srcRect b="0" l="0" r="0" t="0"/>
                    <a:stretch>
                      <a:fillRect/>
                    </a:stretch>
                  </pic:blipFill>
                  <pic:spPr>
                    <a:xfrm>
                      <a:off x="0" y="0"/>
                      <a:ext cx="561213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drawing>
          <wp:inline distB="114300" distT="114300" distL="114300" distR="114300">
            <wp:extent cx="3400425" cy="3209925"/>
            <wp:effectExtent b="0" l="0" r="0" t="0"/>
            <wp:docPr id="2118696456" name="image157.png"/>
            <a:graphic>
              <a:graphicData uri="http://schemas.openxmlformats.org/drawingml/2006/picture">
                <pic:pic>
                  <pic:nvPicPr>
                    <pic:cNvPr id="0" name="image157.png"/>
                    <pic:cNvPicPr preferRelativeResize="0"/>
                  </pic:nvPicPr>
                  <pic:blipFill>
                    <a:blip r:embed="rId147"/>
                    <a:srcRect b="0" l="0" r="0" t="0"/>
                    <a:stretch>
                      <a:fillRect/>
                    </a:stretch>
                  </pic:blipFill>
                  <pic:spPr>
                    <a:xfrm>
                      <a:off x="0" y="0"/>
                      <a:ext cx="34004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after="0" w:line="216" w:lineRule="auto"/>
        <w:jc w:val="both"/>
        <w:rPr>
          <w:b w:val="1"/>
          <w:sz w:val="26"/>
          <w:szCs w:val="26"/>
        </w:rPr>
      </w:pPr>
      <w:r w:rsidDel="00000000" w:rsidR="00000000" w:rsidRPr="00000000">
        <w:rPr>
          <w:b w:val="1"/>
          <w:sz w:val="26"/>
          <w:szCs w:val="26"/>
          <w:rtl w:val="0"/>
        </w:rPr>
        <w:t xml:space="preserve">Trabajando con Registros PL/SQL</w:t>
      </w:r>
    </w:p>
    <w:p w:rsidR="00000000" w:rsidDel="00000000" w:rsidP="00000000" w:rsidRDefault="00000000" w:rsidRPr="00000000" w14:paraId="000004A8">
      <w:pPr>
        <w:spacing w:after="0" w:line="276" w:lineRule="auto"/>
        <w:jc w:val="both"/>
        <w:rPr>
          <w:sz w:val="24"/>
          <w:szCs w:val="24"/>
        </w:rPr>
      </w:pPr>
      <w:r w:rsidDel="00000000" w:rsidR="00000000" w:rsidRPr="00000000">
        <w:rPr>
          <w:sz w:val="24"/>
          <w:szCs w:val="24"/>
          <w:rtl w:val="0"/>
        </w:rPr>
        <w:t xml:space="preserve">Los campos en el registro deben ser accedidos por su nombre ya sea para referenciarlos o inicializar con un valor.</w:t>
      </w:r>
    </w:p>
    <w:p w:rsidR="00000000" w:rsidDel="00000000" w:rsidP="00000000" w:rsidRDefault="00000000" w:rsidRPr="00000000" w14:paraId="000004A9">
      <w:pPr>
        <w:spacing w:after="0" w:line="276" w:lineRule="auto"/>
        <w:jc w:val="both"/>
        <w:rPr>
          <w:sz w:val="24"/>
          <w:szCs w:val="24"/>
        </w:rPr>
      </w:pPr>
      <w:r w:rsidDel="00000000" w:rsidR="00000000" w:rsidRPr="00000000">
        <w:rPr>
          <w:sz w:val="24"/>
          <w:szCs w:val="24"/>
          <w:rtl w:val="0"/>
        </w:rPr>
        <w:t xml:space="preserve">En los ejemplos, se accede a los campos de los registros PL/SQL definidos anteriormente. En el primer ejemplo, se hace referencia al campo job_id del registro PL/SQL registro_empleado. En el segundo ejemplo, se asigna al valor ST_CLERK al campo job_empdel registro PL/SQL reg_empleado.</w:t>
      </w:r>
    </w:p>
    <w:p w:rsidR="00000000" w:rsidDel="00000000" w:rsidP="00000000" w:rsidRDefault="00000000" w:rsidRPr="00000000" w14:paraId="000004AA">
      <w:pPr>
        <w:rPr/>
      </w:pPr>
      <w:r w:rsidDel="00000000" w:rsidR="00000000" w:rsidRPr="00000000">
        <w:rPr/>
        <w:drawing>
          <wp:inline distB="114300" distT="114300" distL="114300" distR="114300">
            <wp:extent cx="5125402" cy="4324558"/>
            <wp:effectExtent b="0" l="0" r="0" t="0"/>
            <wp:docPr id="2118696439" name="image140.png"/>
            <a:graphic>
              <a:graphicData uri="http://schemas.openxmlformats.org/drawingml/2006/picture">
                <pic:pic>
                  <pic:nvPicPr>
                    <pic:cNvPr id="0" name="image140.png"/>
                    <pic:cNvPicPr preferRelativeResize="0"/>
                  </pic:nvPicPr>
                  <pic:blipFill>
                    <a:blip r:embed="rId148"/>
                    <a:srcRect b="0" l="0" r="0" t="0"/>
                    <a:stretch>
                      <a:fillRect/>
                    </a:stretch>
                  </pic:blipFill>
                  <pic:spPr>
                    <a:xfrm>
                      <a:off x="0" y="0"/>
                      <a:ext cx="5125402" cy="4324558"/>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VAR b_porc_aumento </w:t>
      </w:r>
      <w:r w:rsidDel="00000000" w:rsidR="00000000" w:rsidRPr="00000000">
        <w:rPr>
          <w:rFonts w:ascii="Courier New" w:cs="Courier New" w:eastAsia="Courier New" w:hAnsi="Courier New"/>
          <w:color w:val="569cd6"/>
          <w:sz w:val="21"/>
          <w:szCs w:val="21"/>
          <w:rtl w:val="0"/>
        </w:rPr>
        <w:t xml:space="preserve">NUMBER</w:t>
      </w:r>
    </w:p>
    <w:p w:rsidR="00000000" w:rsidDel="00000000" w:rsidP="00000000" w:rsidRDefault="00000000" w:rsidRPr="00000000" w14:paraId="000004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:b_porc_aumento: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DECLARE</w:t>
      </w:r>
    </w:p>
    <w:p w:rsidR="00000000" w:rsidDel="00000000" w:rsidP="00000000" w:rsidRDefault="00000000" w:rsidRPr="00000000" w14:paraId="000004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TYPE</w:t>
      </w:r>
      <w:r w:rsidDel="00000000" w:rsidR="00000000" w:rsidRPr="00000000">
        <w:rPr>
          <w:rFonts w:ascii="Courier New" w:cs="Courier New" w:eastAsia="Courier New" w:hAnsi="Courier New"/>
          <w:color w:val="cccccc"/>
          <w:sz w:val="21"/>
          <w:szCs w:val="21"/>
          <w:rtl w:val="0"/>
        </w:rPr>
        <w:t xml:space="preserve"> tipo_reg_empleado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RECORD (</w:t>
      </w:r>
    </w:p>
    <w:p w:rsidR="00000000" w:rsidDel="00000000" w:rsidP="00000000" w:rsidRDefault="00000000" w:rsidRPr="00000000" w14:paraId="000004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sal_prom </w:t>
      </w:r>
      <w:r w:rsidDel="00000000" w:rsidR="00000000" w:rsidRPr="00000000">
        <w:rPr>
          <w:rFonts w:ascii="Courier New" w:cs="Courier New" w:eastAsia="Courier New" w:hAnsi="Courier New"/>
          <w:color w:val="569cd6"/>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id_emp_min </w:t>
      </w:r>
      <w:r w:rsidDel="00000000" w:rsidR="00000000" w:rsidRPr="00000000">
        <w:rPr>
          <w:rFonts w:ascii="Courier New" w:cs="Courier New" w:eastAsia="Courier New" w:hAnsi="Courier New"/>
          <w:color w:val="569cd6"/>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id_emp_max </w:t>
      </w:r>
      <w:r w:rsidDel="00000000" w:rsidR="00000000" w:rsidRPr="00000000">
        <w:rPr>
          <w:rFonts w:ascii="Courier New" w:cs="Courier New" w:eastAsia="Courier New" w:hAnsi="Courier New"/>
          <w:color w:val="569cd6"/>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reg_empleado tipo_reg_empleado;</w:t>
      </w:r>
    </w:p>
    <w:p w:rsidR="00000000" w:rsidDel="00000000" w:rsidP="00000000" w:rsidRDefault="00000000" w:rsidRPr="00000000" w14:paraId="000004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v_tot_emp_act </w:t>
      </w:r>
      <w:r w:rsidDel="00000000" w:rsidR="00000000" w:rsidRPr="00000000">
        <w:rPr>
          <w:rFonts w:ascii="Courier New" w:cs="Courier New" w:eastAsia="Courier New" w:hAnsi="Courier New"/>
          <w:color w:val="569cd6"/>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BEGIN</w:t>
      </w:r>
    </w:p>
    <w:p w:rsidR="00000000" w:rsidDel="00000000" w:rsidP="00000000" w:rsidRDefault="00000000" w:rsidRPr="00000000" w14:paraId="000004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AVG</w:t>
      </w:r>
      <w:r w:rsidDel="00000000" w:rsidR="00000000" w:rsidRPr="00000000">
        <w:rPr>
          <w:rFonts w:ascii="Courier New" w:cs="Courier New" w:eastAsia="Courier New" w:hAnsi="Courier New"/>
          <w:color w:val="cccccc"/>
          <w:sz w:val="21"/>
          <w:szCs w:val="21"/>
          <w:rtl w:val="0"/>
        </w:rPr>
        <w:t xml:space="preserve">(salary)),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(employee_id), </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(employee_id)</w:t>
      </w:r>
    </w:p>
    <w:p w:rsidR="00000000" w:rsidDel="00000000" w:rsidP="00000000" w:rsidRDefault="00000000" w:rsidRPr="00000000" w14:paraId="000004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INTO</w:t>
      </w:r>
      <w:r w:rsidDel="00000000" w:rsidR="00000000" w:rsidRPr="00000000">
        <w:rPr>
          <w:rFonts w:ascii="Courier New" w:cs="Courier New" w:eastAsia="Courier New" w:hAnsi="Courier New"/>
          <w:color w:val="cccccc"/>
          <w:sz w:val="21"/>
          <w:szCs w:val="21"/>
          <w:rtl w:val="0"/>
        </w:rPr>
        <w:t xml:space="preserve"> reg_empleado</w:t>
      </w:r>
    </w:p>
    <w:p w:rsidR="00000000" w:rsidDel="00000000" w:rsidP="00000000" w:rsidRDefault="00000000" w:rsidRPr="00000000" w14:paraId="000004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employees;    </w:t>
      </w:r>
    </w:p>
    <w:p w:rsidR="00000000" w:rsidDel="00000000" w:rsidP="00000000" w:rsidRDefault="00000000" w:rsidRPr="00000000" w14:paraId="000004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reg_empleado.id_emp_min .. reg_empleado.id_emp_max </w:t>
      </w:r>
      <w:r w:rsidDel="00000000" w:rsidR="00000000" w:rsidRPr="00000000">
        <w:rPr>
          <w:rFonts w:ascii="Courier New" w:cs="Courier New" w:eastAsia="Courier New" w:hAnsi="Courier New"/>
          <w:color w:val="569cd6"/>
          <w:sz w:val="21"/>
          <w:szCs w:val="21"/>
          <w:rtl w:val="0"/>
        </w:rPr>
        <w:t xml:space="preserve">LOOP</w:t>
      </w:r>
    </w:p>
    <w:p w:rsidR="00000000" w:rsidDel="00000000" w:rsidP="00000000" w:rsidRDefault="00000000" w:rsidRPr="00000000" w14:paraId="000004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 employees</w:t>
      </w:r>
    </w:p>
    <w:p w:rsidR="00000000" w:rsidDel="00000000" w:rsidP="00000000" w:rsidRDefault="00000000" w:rsidRPr="00000000" w14:paraId="000004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salary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cccccc"/>
          <w:sz w:val="21"/>
          <w:szCs w:val="21"/>
          <w:rtl w:val="0"/>
        </w:rPr>
        <w:t xml:space="preserve">(salary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:b_porc_aumento)</w:t>
      </w:r>
    </w:p>
    <w:p w:rsidR="00000000" w:rsidDel="00000000" w:rsidP="00000000" w:rsidRDefault="00000000" w:rsidRPr="00000000" w14:paraId="000004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ccccc"/>
          <w:sz w:val="21"/>
          <w:szCs w:val="21"/>
          <w:rtl w:val="0"/>
        </w:rPr>
        <w:t xml:space="preserve"> employee_id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w:t>
      </w:r>
    </w:p>
    <w:p w:rsidR="00000000" w:rsidDel="00000000" w:rsidP="00000000" w:rsidRDefault="00000000" w:rsidRPr="00000000" w14:paraId="000004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ccccc"/>
          <w:sz w:val="21"/>
          <w:szCs w:val="21"/>
          <w:rtl w:val="0"/>
        </w:rPr>
        <w:t xml:space="preserve"> salary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reg_empleado.sal_prom;</w:t>
      </w:r>
    </w:p>
    <w:p w:rsidR="00000000" w:rsidDel="00000000" w:rsidP="00000000" w:rsidRDefault="00000000" w:rsidRPr="00000000" w14:paraId="000004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SQL</w:t>
      </w:r>
      <w:r w:rsidDel="00000000" w:rsidR="00000000" w:rsidRPr="00000000">
        <w:rPr>
          <w:rFonts w:ascii="Courier New" w:cs="Courier New" w:eastAsia="Courier New" w:hAnsi="Courier New"/>
          <w:color w:val="cccccc"/>
          <w:sz w:val="21"/>
          <w:szCs w:val="21"/>
          <w:rtl w:val="0"/>
        </w:rPr>
        <w:t xml:space="preserve">%ROWCOUNT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THEN</w:t>
      </w:r>
    </w:p>
    <w:p w:rsidR="00000000" w:rsidDel="00000000" w:rsidP="00000000" w:rsidRDefault="00000000" w:rsidRPr="00000000" w14:paraId="000004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v_tot_emp_act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v_tot_emp_act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DBMS_OUTPUT.PUT_LINE(</w:t>
      </w:r>
      <w:r w:rsidDel="00000000" w:rsidR="00000000" w:rsidRPr="00000000">
        <w:rPr>
          <w:rFonts w:ascii="Courier New" w:cs="Courier New" w:eastAsia="Courier New" w:hAnsi="Courier New"/>
          <w:color w:val="ce9178"/>
          <w:sz w:val="21"/>
          <w:szCs w:val="21"/>
          <w:rtl w:val="0"/>
        </w:rPr>
        <w:t xml:space="preserve">'Total de empleados actualizados: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v_tot_emp_act);</w:t>
      </w:r>
    </w:p>
    <w:p w:rsidR="00000000" w:rsidDel="00000000" w:rsidP="00000000" w:rsidRDefault="00000000" w:rsidRPr="00000000" w14:paraId="000004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7">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pStyle w:val="Heading3"/>
        <w:spacing w:after="0" w:before="200" w:line="216" w:lineRule="auto"/>
        <w:jc w:val="both"/>
        <w:rPr>
          <w:sz w:val="36"/>
          <w:szCs w:val="36"/>
        </w:rPr>
      </w:pPr>
      <w:bookmarkStart w:colFirst="0" w:colLast="0" w:name="_heading=h.fpaokxyyeh1" w:id="240"/>
      <w:bookmarkEnd w:id="240"/>
      <w:r w:rsidDel="00000000" w:rsidR="00000000" w:rsidRPr="00000000">
        <w:rPr>
          <w:sz w:val="36"/>
          <w:szCs w:val="36"/>
          <w:rtl w:val="0"/>
        </w:rPr>
        <w:t xml:space="preserve">Registros usando el atributo %ROWTYPE.</w:t>
      </w:r>
    </w:p>
    <w:p w:rsidR="00000000" w:rsidDel="00000000" w:rsidP="00000000" w:rsidRDefault="00000000" w:rsidRPr="00000000" w14:paraId="000004CD">
      <w:pPr>
        <w:rPr/>
      </w:pPr>
      <w:r w:rsidDel="00000000" w:rsidR="00000000" w:rsidRPr="00000000">
        <w:rPr/>
        <w:drawing>
          <wp:inline distB="114300" distT="114300" distL="114300" distR="114300">
            <wp:extent cx="4610100" cy="2847975"/>
            <wp:effectExtent b="0" l="0" r="0" t="0"/>
            <wp:docPr id="2118696418" name="image121.png"/>
            <a:graphic>
              <a:graphicData uri="http://schemas.openxmlformats.org/drawingml/2006/picture">
                <pic:pic>
                  <pic:nvPicPr>
                    <pic:cNvPr id="0" name="image121.png"/>
                    <pic:cNvPicPr preferRelativeResize="0"/>
                  </pic:nvPicPr>
                  <pic:blipFill>
                    <a:blip r:embed="rId149"/>
                    <a:srcRect b="0" l="0" r="0" t="0"/>
                    <a:stretch>
                      <a:fillRect/>
                    </a:stretch>
                  </pic:blipFill>
                  <pic:spPr>
                    <a:xfrm>
                      <a:off x="0" y="0"/>
                      <a:ext cx="46101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drawing>
          <wp:inline distB="114300" distT="114300" distL="114300" distR="114300">
            <wp:extent cx="5612130" cy="1790700"/>
            <wp:effectExtent b="0" l="0" r="0" t="0"/>
            <wp:docPr id="2118696575" name="image276.png"/>
            <a:graphic>
              <a:graphicData uri="http://schemas.openxmlformats.org/drawingml/2006/picture">
                <pic:pic>
                  <pic:nvPicPr>
                    <pic:cNvPr id="0" name="image276.png"/>
                    <pic:cNvPicPr preferRelativeResize="0"/>
                  </pic:nvPicPr>
                  <pic:blipFill>
                    <a:blip r:embed="rId150"/>
                    <a:srcRect b="0" l="0" r="0" t="0"/>
                    <a:stretch>
                      <a:fillRect/>
                    </a:stretch>
                  </pic:blipFill>
                  <pic:spPr>
                    <a:xfrm>
                      <a:off x="0" y="0"/>
                      <a:ext cx="561213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drawing>
          <wp:inline distB="114300" distT="114300" distL="114300" distR="114300">
            <wp:extent cx="5612130" cy="3708400"/>
            <wp:effectExtent b="0" l="0" r="0" t="0"/>
            <wp:docPr id="2118696357" name="image59.png"/>
            <a:graphic>
              <a:graphicData uri="http://schemas.openxmlformats.org/drawingml/2006/picture">
                <pic:pic>
                  <pic:nvPicPr>
                    <pic:cNvPr id="0" name="image59.png"/>
                    <pic:cNvPicPr preferRelativeResize="0"/>
                  </pic:nvPicPr>
                  <pic:blipFill>
                    <a:blip r:embed="rId151"/>
                    <a:srcRect b="0" l="0" r="0" t="0"/>
                    <a:stretch>
                      <a:fillRect/>
                    </a:stretch>
                  </pic:blipFill>
                  <pic:spPr>
                    <a:xfrm>
                      <a:off x="0" y="0"/>
                      <a:ext cx="561213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drawing>
          <wp:inline distB="114300" distT="114300" distL="114300" distR="114300">
            <wp:extent cx="5612130" cy="419100"/>
            <wp:effectExtent b="0" l="0" r="0" t="0"/>
            <wp:docPr id="2118696343" name="image45.png"/>
            <a:graphic>
              <a:graphicData uri="http://schemas.openxmlformats.org/drawingml/2006/picture">
                <pic:pic>
                  <pic:nvPicPr>
                    <pic:cNvPr id="0" name="image45.png"/>
                    <pic:cNvPicPr preferRelativeResize="0"/>
                  </pic:nvPicPr>
                  <pic:blipFill>
                    <a:blip r:embed="rId152"/>
                    <a:srcRect b="0" l="0" r="0" t="0"/>
                    <a:stretch>
                      <a:fillRect/>
                    </a:stretch>
                  </pic:blipFill>
                  <pic:spPr>
                    <a:xfrm>
                      <a:off x="0" y="0"/>
                      <a:ext cx="561213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drawing>
          <wp:inline distB="114300" distT="114300" distL="114300" distR="114300">
            <wp:extent cx="5612130" cy="4191000"/>
            <wp:effectExtent b="0" l="0" r="0" t="0"/>
            <wp:docPr id="2118696614" name="image312.png"/>
            <a:graphic>
              <a:graphicData uri="http://schemas.openxmlformats.org/drawingml/2006/picture">
                <pic:pic>
                  <pic:nvPicPr>
                    <pic:cNvPr id="0" name="image312.png"/>
                    <pic:cNvPicPr preferRelativeResize="0"/>
                  </pic:nvPicPr>
                  <pic:blipFill>
                    <a:blip r:embed="rId153"/>
                    <a:srcRect b="0" l="0" r="0" t="0"/>
                    <a:stretch>
                      <a:fillRect/>
                    </a:stretch>
                  </pic:blipFill>
                  <pic:spPr>
                    <a:xfrm>
                      <a:off x="0" y="0"/>
                      <a:ext cx="561213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drawing>
          <wp:inline distB="114300" distT="114300" distL="114300" distR="114300">
            <wp:extent cx="5612130" cy="1333500"/>
            <wp:effectExtent b="0" l="0" r="0" t="0"/>
            <wp:docPr id="2118696549" name="image249.png"/>
            <a:graphic>
              <a:graphicData uri="http://schemas.openxmlformats.org/drawingml/2006/picture">
                <pic:pic>
                  <pic:nvPicPr>
                    <pic:cNvPr id="0" name="image249.png"/>
                    <pic:cNvPicPr preferRelativeResize="0"/>
                  </pic:nvPicPr>
                  <pic:blipFill>
                    <a:blip r:embed="rId154"/>
                    <a:srcRect b="0" l="0" r="0" t="0"/>
                    <a:stretch>
                      <a:fillRect/>
                    </a:stretch>
                  </pic:blipFill>
                  <pic:spPr>
                    <a:xfrm>
                      <a:off x="0" y="0"/>
                      <a:ext cx="561213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drawing>
          <wp:inline distB="114300" distT="114300" distL="114300" distR="114300">
            <wp:extent cx="5610225" cy="4819650"/>
            <wp:effectExtent b="0" l="0" r="0" t="0"/>
            <wp:docPr id="2118696438" name="image139.png"/>
            <a:graphic>
              <a:graphicData uri="http://schemas.openxmlformats.org/drawingml/2006/picture">
                <pic:pic>
                  <pic:nvPicPr>
                    <pic:cNvPr id="0" name="image139.png"/>
                    <pic:cNvPicPr preferRelativeResize="0"/>
                  </pic:nvPicPr>
                  <pic:blipFill>
                    <a:blip r:embed="rId155"/>
                    <a:srcRect b="0" l="0" r="0" t="0"/>
                    <a:stretch>
                      <a:fillRect/>
                    </a:stretch>
                  </pic:blipFill>
                  <pic:spPr>
                    <a:xfrm>
                      <a:off x="0" y="0"/>
                      <a:ext cx="5610225"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pStyle w:val="Heading3"/>
        <w:spacing w:after="0" w:before="200" w:line="216" w:lineRule="auto"/>
        <w:jc w:val="both"/>
        <w:rPr>
          <w:sz w:val="36"/>
          <w:szCs w:val="36"/>
        </w:rPr>
      </w:pPr>
      <w:bookmarkStart w:colFirst="0" w:colLast="0" w:name="_heading=h.xqyua2t0nrwv" w:id="241"/>
      <w:bookmarkEnd w:id="241"/>
      <w:r w:rsidDel="00000000" w:rsidR="00000000" w:rsidRPr="00000000">
        <w:rPr>
          <w:sz w:val="36"/>
          <w:szCs w:val="36"/>
          <w:rtl w:val="0"/>
        </w:rPr>
        <w:t xml:space="preserve">Tablas PL/SQL.</w:t>
      </w:r>
    </w:p>
    <w:p w:rsidR="00000000" w:rsidDel="00000000" w:rsidP="00000000" w:rsidRDefault="00000000" w:rsidRPr="00000000" w14:paraId="000004D5">
      <w:pPr>
        <w:rPr/>
      </w:pPr>
      <w:r w:rsidDel="00000000" w:rsidR="00000000" w:rsidRPr="00000000">
        <w:rPr/>
        <w:drawing>
          <wp:inline distB="114300" distT="114300" distL="114300" distR="114300">
            <wp:extent cx="5612130" cy="4953000"/>
            <wp:effectExtent b="0" l="0" r="0" t="0"/>
            <wp:docPr id="2118696411" name="image112.png"/>
            <a:graphic>
              <a:graphicData uri="http://schemas.openxmlformats.org/drawingml/2006/picture">
                <pic:pic>
                  <pic:nvPicPr>
                    <pic:cNvPr id="0" name="image112.png"/>
                    <pic:cNvPicPr preferRelativeResize="0"/>
                  </pic:nvPicPr>
                  <pic:blipFill>
                    <a:blip r:embed="rId156"/>
                    <a:srcRect b="0" l="0" r="0" t="0"/>
                    <a:stretch>
                      <a:fillRect/>
                    </a:stretch>
                  </pic:blipFill>
                  <pic:spPr>
                    <a:xfrm>
                      <a:off x="0" y="0"/>
                      <a:ext cx="561213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pPr>
      <w:r w:rsidDel="00000000" w:rsidR="00000000" w:rsidRPr="00000000">
        <w:rPr/>
        <w:drawing>
          <wp:inline distB="114300" distT="114300" distL="114300" distR="114300">
            <wp:extent cx="5612130" cy="1600200"/>
            <wp:effectExtent b="0" l="0" r="0" t="0"/>
            <wp:docPr id="2118696457" name="image159.png"/>
            <a:graphic>
              <a:graphicData uri="http://schemas.openxmlformats.org/drawingml/2006/picture">
                <pic:pic>
                  <pic:nvPicPr>
                    <pic:cNvPr id="0" name="image159.png"/>
                    <pic:cNvPicPr preferRelativeResize="0"/>
                  </pic:nvPicPr>
                  <pic:blipFill>
                    <a:blip r:embed="rId157"/>
                    <a:srcRect b="0" l="0" r="0" t="0"/>
                    <a:stretch>
                      <a:fillRect/>
                    </a:stretch>
                  </pic:blipFill>
                  <pic:spPr>
                    <a:xfrm>
                      <a:off x="0" y="0"/>
                      <a:ext cx="56121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pStyle w:val="Heading3"/>
        <w:spacing w:after="0" w:before="200" w:line="216" w:lineRule="auto"/>
        <w:jc w:val="both"/>
        <w:rPr>
          <w:sz w:val="36"/>
          <w:szCs w:val="36"/>
        </w:rPr>
      </w:pPr>
      <w:bookmarkStart w:colFirst="0" w:colLast="0" w:name="_heading=h.jhv9lsljr7z3" w:id="242"/>
      <w:bookmarkEnd w:id="242"/>
      <w:r w:rsidDel="00000000" w:rsidR="00000000" w:rsidRPr="00000000">
        <w:rPr>
          <w:sz w:val="36"/>
          <w:szCs w:val="36"/>
          <w:rtl w:val="0"/>
        </w:rPr>
        <w:t xml:space="preserve">trabajar con Tablas PL/SQL.</w:t>
      </w:r>
    </w:p>
    <w:p w:rsidR="00000000" w:rsidDel="00000000" w:rsidP="00000000" w:rsidRDefault="00000000" w:rsidRPr="00000000" w14:paraId="000004D9">
      <w:pPr>
        <w:rPr/>
      </w:pPr>
      <w:r w:rsidDel="00000000" w:rsidR="00000000" w:rsidRPr="00000000">
        <w:rPr/>
        <w:drawing>
          <wp:inline distB="114300" distT="114300" distL="114300" distR="114300">
            <wp:extent cx="5400675" cy="5000625"/>
            <wp:effectExtent b="0" l="0" r="0" t="0"/>
            <wp:docPr id="2118696600" name="image304.png"/>
            <a:graphic>
              <a:graphicData uri="http://schemas.openxmlformats.org/drawingml/2006/picture">
                <pic:pic>
                  <pic:nvPicPr>
                    <pic:cNvPr id="0" name="image304.png"/>
                    <pic:cNvPicPr preferRelativeResize="0"/>
                  </pic:nvPicPr>
                  <pic:blipFill>
                    <a:blip r:embed="rId158"/>
                    <a:srcRect b="0" l="0" r="0" t="0"/>
                    <a:stretch>
                      <a:fillRect/>
                    </a:stretch>
                  </pic:blipFill>
                  <pic:spPr>
                    <a:xfrm>
                      <a:off x="0" y="0"/>
                      <a:ext cx="5400675"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drawing>
          <wp:inline distB="114300" distT="114300" distL="114300" distR="114300">
            <wp:extent cx="5612130" cy="2082800"/>
            <wp:effectExtent b="0" l="0" r="0" t="0"/>
            <wp:docPr id="2118696612" name="image313.png"/>
            <a:graphic>
              <a:graphicData uri="http://schemas.openxmlformats.org/drawingml/2006/picture">
                <pic:pic>
                  <pic:nvPicPr>
                    <pic:cNvPr id="0" name="image313.png"/>
                    <pic:cNvPicPr preferRelativeResize="0"/>
                  </pic:nvPicPr>
                  <pic:blipFill>
                    <a:blip r:embed="rId159"/>
                    <a:srcRect b="0" l="0" r="0" t="0"/>
                    <a:stretch>
                      <a:fillRect/>
                    </a:stretch>
                  </pic:blipFill>
                  <pic:spPr>
                    <a:xfrm>
                      <a:off x="0" y="0"/>
                      <a:ext cx="561213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rPr/>
        <w:drawing>
          <wp:inline distB="114300" distT="114300" distL="114300" distR="114300">
            <wp:extent cx="5612130" cy="4419600"/>
            <wp:effectExtent b="0" l="0" r="0" t="0"/>
            <wp:docPr id="2118696468" name="image169.png"/>
            <a:graphic>
              <a:graphicData uri="http://schemas.openxmlformats.org/drawingml/2006/picture">
                <pic:pic>
                  <pic:nvPicPr>
                    <pic:cNvPr id="0" name="image169.png"/>
                    <pic:cNvPicPr preferRelativeResize="0"/>
                  </pic:nvPicPr>
                  <pic:blipFill>
                    <a:blip r:embed="rId160"/>
                    <a:srcRect b="0" l="0" r="0" t="0"/>
                    <a:stretch>
                      <a:fillRect/>
                    </a:stretch>
                  </pic:blipFill>
                  <pic:spPr>
                    <a:xfrm>
                      <a:off x="0" y="0"/>
                      <a:ext cx="561213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pPr>
      <w:r w:rsidDel="00000000" w:rsidR="00000000" w:rsidRPr="00000000">
        <w:rPr/>
        <w:drawing>
          <wp:inline distB="114300" distT="114300" distL="114300" distR="114300">
            <wp:extent cx="5612130" cy="3619500"/>
            <wp:effectExtent b="0" l="0" r="0" t="0"/>
            <wp:docPr id="2118696469" name="image170.png"/>
            <a:graphic>
              <a:graphicData uri="http://schemas.openxmlformats.org/drawingml/2006/picture">
                <pic:pic>
                  <pic:nvPicPr>
                    <pic:cNvPr id="0" name="image170.png"/>
                    <pic:cNvPicPr preferRelativeResize="0"/>
                  </pic:nvPicPr>
                  <pic:blipFill>
                    <a:blip r:embed="rId161"/>
                    <a:srcRect b="0" l="0" r="0" t="0"/>
                    <a:stretch>
                      <a:fillRect/>
                    </a:stretch>
                  </pic:blipFill>
                  <pic:spPr>
                    <a:xfrm>
                      <a:off x="0" y="0"/>
                      <a:ext cx="56121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pPr>
      <w:r w:rsidDel="00000000" w:rsidR="00000000" w:rsidRPr="00000000">
        <w:rPr/>
        <w:drawing>
          <wp:inline distB="114300" distT="114300" distL="114300" distR="114300">
            <wp:extent cx="5612130" cy="4203700"/>
            <wp:effectExtent b="0" l="0" r="0" t="0"/>
            <wp:docPr id="2118696320" name="image26.png"/>
            <a:graphic>
              <a:graphicData uri="http://schemas.openxmlformats.org/drawingml/2006/picture">
                <pic:pic>
                  <pic:nvPicPr>
                    <pic:cNvPr id="0" name="image26.png"/>
                    <pic:cNvPicPr preferRelativeResize="0"/>
                  </pic:nvPicPr>
                  <pic:blipFill>
                    <a:blip r:embed="rId162"/>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Style w:val="Heading3"/>
        <w:spacing w:after="0" w:before="200" w:line="216" w:lineRule="auto"/>
        <w:jc w:val="both"/>
        <w:rPr>
          <w:sz w:val="36"/>
          <w:szCs w:val="36"/>
        </w:rPr>
      </w:pPr>
      <w:bookmarkStart w:colFirst="0" w:colLast="0" w:name="_heading=h.q6xgthpmm7ns" w:id="243"/>
      <w:bookmarkEnd w:id="243"/>
      <w:r w:rsidDel="00000000" w:rsidR="00000000" w:rsidRPr="00000000">
        <w:rPr>
          <w:sz w:val="36"/>
          <w:szCs w:val="36"/>
          <w:rtl w:val="0"/>
        </w:rPr>
        <w:t xml:space="preserve">Características de los VARRAY</w:t>
      </w:r>
    </w:p>
    <w:p w:rsidR="00000000" w:rsidDel="00000000" w:rsidP="00000000" w:rsidRDefault="00000000" w:rsidRPr="00000000" w14:paraId="000004DF">
      <w:pPr>
        <w:rPr/>
      </w:pPr>
      <w:r w:rsidDel="00000000" w:rsidR="00000000" w:rsidRPr="00000000">
        <w:rPr/>
        <w:drawing>
          <wp:inline distB="114300" distT="114300" distL="114300" distR="114300">
            <wp:extent cx="5612130" cy="4445000"/>
            <wp:effectExtent b="0" l="0" r="0" t="0"/>
            <wp:docPr id="2118696494" name="image195.png"/>
            <a:graphic>
              <a:graphicData uri="http://schemas.openxmlformats.org/drawingml/2006/picture">
                <pic:pic>
                  <pic:nvPicPr>
                    <pic:cNvPr id="0" name="image195.png"/>
                    <pic:cNvPicPr preferRelativeResize="0"/>
                  </pic:nvPicPr>
                  <pic:blipFill>
                    <a:blip r:embed="rId163"/>
                    <a:srcRect b="0" l="0" r="0" t="0"/>
                    <a:stretch>
                      <a:fillRect/>
                    </a:stretch>
                  </pic:blipFill>
                  <pic:spPr>
                    <a:xfrm>
                      <a:off x="0" y="0"/>
                      <a:ext cx="561213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drawing>
          <wp:inline distB="114300" distT="114300" distL="114300" distR="114300">
            <wp:extent cx="5612130" cy="1460500"/>
            <wp:effectExtent b="0" l="0" r="0" t="0"/>
            <wp:docPr id="2118696511" name="image211.png"/>
            <a:graphic>
              <a:graphicData uri="http://schemas.openxmlformats.org/drawingml/2006/picture">
                <pic:pic>
                  <pic:nvPicPr>
                    <pic:cNvPr id="0" name="image211.png"/>
                    <pic:cNvPicPr preferRelativeResize="0"/>
                  </pic:nvPicPr>
                  <pic:blipFill>
                    <a:blip r:embed="rId164"/>
                    <a:srcRect b="0" l="0" r="0" t="0"/>
                    <a:stretch>
                      <a:fillRect/>
                    </a:stretch>
                  </pic:blipFill>
                  <pic:spPr>
                    <a:xfrm>
                      <a:off x="0" y="0"/>
                      <a:ext cx="56121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drawing>
          <wp:inline distB="114300" distT="114300" distL="114300" distR="114300">
            <wp:extent cx="5267325" cy="4695825"/>
            <wp:effectExtent b="0" l="0" r="0" t="0"/>
            <wp:docPr id="2118696569" name="image270.png"/>
            <a:graphic>
              <a:graphicData uri="http://schemas.openxmlformats.org/drawingml/2006/picture">
                <pic:pic>
                  <pic:nvPicPr>
                    <pic:cNvPr id="0" name="image270.png"/>
                    <pic:cNvPicPr preferRelativeResize="0"/>
                  </pic:nvPicPr>
                  <pic:blipFill>
                    <a:blip r:embed="rId165"/>
                    <a:srcRect b="0" l="0" r="0" t="0"/>
                    <a:stretch>
                      <a:fillRect/>
                    </a:stretch>
                  </pic:blipFill>
                  <pic:spPr>
                    <a:xfrm>
                      <a:off x="0" y="0"/>
                      <a:ext cx="526732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pPr>
      <w:r w:rsidDel="00000000" w:rsidR="00000000" w:rsidRPr="00000000">
        <w:rPr/>
        <w:drawing>
          <wp:inline distB="114300" distT="114300" distL="114300" distR="114300">
            <wp:extent cx="5612130" cy="2197100"/>
            <wp:effectExtent b="0" l="0" r="0" t="0"/>
            <wp:docPr id="2118696321" name="image28.png"/>
            <a:graphic>
              <a:graphicData uri="http://schemas.openxmlformats.org/drawingml/2006/picture">
                <pic:pic>
                  <pic:nvPicPr>
                    <pic:cNvPr id="0" name="image28.png"/>
                    <pic:cNvPicPr preferRelativeResize="0"/>
                  </pic:nvPicPr>
                  <pic:blipFill>
                    <a:blip r:embed="rId166"/>
                    <a:srcRect b="0" l="0" r="0" t="0"/>
                    <a:stretch>
                      <a:fillRect/>
                    </a:stretch>
                  </pic:blipFill>
                  <pic:spPr>
                    <a:xfrm>
                      <a:off x="0" y="0"/>
                      <a:ext cx="561213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drawing>
          <wp:inline distB="114300" distT="114300" distL="114300" distR="114300">
            <wp:extent cx="5257800" cy="3590925"/>
            <wp:effectExtent b="0" l="0" r="0" t="0"/>
            <wp:docPr id="2118696368" name="image71.png"/>
            <a:graphic>
              <a:graphicData uri="http://schemas.openxmlformats.org/drawingml/2006/picture">
                <pic:pic>
                  <pic:nvPicPr>
                    <pic:cNvPr id="0" name="image71.png"/>
                    <pic:cNvPicPr preferRelativeResize="0"/>
                  </pic:nvPicPr>
                  <pic:blipFill>
                    <a:blip r:embed="rId167"/>
                    <a:srcRect b="0" l="0" r="0" t="0"/>
                    <a:stretch>
                      <a:fillRect/>
                    </a:stretch>
                  </pic:blipFill>
                  <pic:spPr>
                    <a:xfrm>
                      <a:off x="0" y="0"/>
                      <a:ext cx="52578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pStyle w:val="Heading3"/>
        <w:spacing w:after="0" w:before="200" w:line="216" w:lineRule="auto"/>
        <w:jc w:val="both"/>
        <w:rPr>
          <w:sz w:val="36"/>
          <w:szCs w:val="36"/>
        </w:rPr>
      </w:pPr>
      <w:bookmarkStart w:colFirst="0" w:colLast="0" w:name="_heading=h.l66onmjz2yyg" w:id="244"/>
      <w:bookmarkEnd w:id="244"/>
      <w:r w:rsidDel="00000000" w:rsidR="00000000" w:rsidRPr="00000000">
        <w:rPr>
          <w:sz w:val="36"/>
          <w:szCs w:val="36"/>
          <w:rtl w:val="0"/>
        </w:rPr>
        <w:t xml:space="preserve">Cómo trabajar con VARRAY.</w:t>
      </w:r>
    </w:p>
    <w:p w:rsidR="00000000" w:rsidDel="00000000" w:rsidP="00000000" w:rsidRDefault="00000000" w:rsidRPr="00000000" w14:paraId="000004E5">
      <w:pPr>
        <w:pStyle w:val="Heading3"/>
        <w:ind w:left="720" w:firstLine="0"/>
        <w:rPr/>
      </w:pPr>
      <w:bookmarkStart w:colFirst="0" w:colLast="0" w:name="_heading=h.nda8ohfu03h" w:id="245"/>
      <w:bookmarkEnd w:id="245"/>
      <w:r w:rsidDel="00000000" w:rsidR="00000000" w:rsidRPr="00000000">
        <w:rPr/>
        <w:drawing>
          <wp:inline distB="114300" distT="114300" distL="114300" distR="114300">
            <wp:extent cx="5486400" cy="4371975"/>
            <wp:effectExtent b="0" l="0" r="0" t="0"/>
            <wp:docPr id="2118696573" name="image274.png"/>
            <a:graphic>
              <a:graphicData uri="http://schemas.openxmlformats.org/drawingml/2006/picture">
                <pic:pic>
                  <pic:nvPicPr>
                    <pic:cNvPr id="0" name="image274.png"/>
                    <pic:cNvPicPr preferRelativeResize="0"/>
                  </pic:nvPicPr>
                  <pic:blipFill>
                    <a:blip r:embed="rId168"/>
                    <a:srcRect b="0" l="0" r="0" t="0"/>
                    <a:stretch>
                      <a:fillRect/>
                    </a:stretch>
                  </pic:blipFill>
                  <pic:spPr>
                    <a:xfrm>
                      <a:off x="0" y="0"/>
                      <a:ext cx="54864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pPr>
      <w:r w:rsidDel="00000000" w:rsidR="00000000" w:rsidRPr="00000000">
        <w:rPr/>
        <w:drawing>
          <wp:inline distB="114300" distT="114300" distL="114300" distR="114300">
            <wp:extent cx="5612130" cy="4203700"/>
            <wp:effectExtent b="0" l="0" r="0" t="0"/>
            <wp:docPr id="2118696310" name="image12.png"/>
            <a:graphic>
              <a:graphicData uri="http://schemas.openxmlformats.org/drawingml/2006/picture">
                <pic:pic>
                  <pic:nvPicPr>
                    <pic:cNvPr id="0" name="image12.png"/>
                    <pic:cNvPicPr preferRelativeResize="0"/>
                  </pic:nvPicPr>
                  <pic:blipFill>
                    <a:blip r:embed="rId169"/>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drawing>
          <wp:inline distB="114300" distT="114300" distL="114300" distR="114300">
            <wp:extent cx="5612130" cy="1244600"/>
            <wp:effectExtent b="0" l="0" r="0" t="0"/>
            <wp:docPr id="2118696546" name="image248.png"/>
            <a:graphic>
              <a:graphicData uri="http://schemas.openxmlformats.org/drawingml/2006/picture">
                <pic:pic>
                  <pic:nvPicPr>
                    <pic:cNvPr id="0" name="image248.png"/>
                    <pic:cNvPicPr preferRelativeResize="0"/>
                  </pic:nvPicPr>
                  <pic:blipFill>
                    <a:blip r:embed="rId170"/>
                    <a:srcRect b="0" l="0" r="0" t="0"/>
                    <a:stretch>
                      <a:fillRect/>
                    </a:stretch>
                  </pic:blipFill>
                  <pic:spPr>
                    <a:xfrm>
                      <a:off x="0" y="0"/>
                      <a:ext cx="561213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DECLARE</w:t>
      </w:r>
    </w:p>
    <w:p w:rsidR="00000000" w:rsidDel="00000000" w:rsidP="00000000" w:rsidRDefault="00000000" w:rsidRPr="00000000" w14:paraId="000004E9">
      <w:pPr>
        <w:rPr/>
      </w:pPr>
      <w:r w:rsidDel="00000000" w:rsidR="00000000" w:rsidRPr="00000000">
        <w:rPr>
          <w:rtl w:val="0"/>
        </w:rPr>
        <w:t xml:space="preserve">   -- Aquí estamos creando una caja especial para guardar nombres de ciudades.</w:t>
      </w:r>
    </w:p>
    <w:p w:rsidR="00000000" w:rsidDel="00000000" w:rsidP="00000000" w:rsidRDefault="00000000" w:rsidRPr="00000000" w14:paraId="000004EA">
      <w:pPr>
        <w:rPr/>
      </w:pPr>
      <w:r w:rsidDel="00000000" w:rsidR="00000000" w:rsidRPr="00000000">
        <w:rPr>
          <w:rtl w:val="0"/>
        </w:rPr>
        <w:t xml:space="preserve">   -- Decimos que esta caja puede contener hasta 6 nombres de ciudades.</w:t>
      </w:r>
    </w:p>
    <w:p w:rsidR="00000000" w:rsidDel="00000000" w:rsidP="00000000" w:rsidRDefault="00000000" w:rsidRPr="00000000" w14:paraId="000004EB">
      <w:pPr>
        <w:rPr/>
      </w:pPr>
      <w:r w:rsidDel="00000000" w:rsidR="00000000" w:rsidRPr="00000000">
        <w:rPr>
          <w:rtl w:val="0"/>
        </w:rPr>
        <w:t xml:space="preserve">   -- Cada uno de estos nombres será del mismo tipo que la columna 'city' en una tabla llamada 'locations'.</w:t>
      </w:r>
    </w:p>
    <w:p w:rsidR="00000000" w:rsidDel="00000000" w:rsidP="00000000" w:rsidRDefault="00000000" w:rsidRPr="00000000" w14:paraId="000004EC">
      <w:pPr>
        <w:rPr/>
      </w:pPr>
      <w:r w:rsidDel="00000000" w:rsidR="00000000" w:rsidRPr="00000000">
        <w:rPr>
          <w:rtl w:val="0"/>
        </w:rPr>
        <w:t xml:space="preserve">   TYPE tipo_varray_location IS VARRAY(6) OF locations.city%TYPE;</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   -- Ahora declaramos una caja llamada 'varray_oficinas' utilizando el tipo que acabamos de crear.</w:t>
      </w:r>
    </w:p>
    <w:p w:rsidR="00000000" w:rsidDel="00000000" w:rsidP="00000000" w:rsidRDefault="00000000" w:rsidRPr="00000000" w14:paraId="000004EF">
      <w:pPr>
        <w:rPr/>
      </w:pPr>
      <w:r w:rsidDel="00000000" w:rsidR="00000000" w:rsidRPr="00000000">
        <w:rPr>
          <w:rtl w:val="0"/>
        </w:rPr>
        <w:t xml:space="preserve">   -- Esta será nuestra caja para guardar los nombres de las ciudades.</w:t>
      </w:r>
    </w:p>
    <w:p w:rsidR="00000000" w:rsidDel="00000000" w:rsidP="00000000" w:rsidRDefault="00000000" w:rsidRPr="00000000" w14:paraId="000004F0">
      <w:pPr>
        <w:rPr/>
      </w:pPr>
      <w:r w:rsidDel="00000000" w:rsidR="00000000" w:rsidRPr="00000000">
        <w:rPr>
          <w:rtl w:val="0"/>
        </w:rPr>
        <w:t xml:space="preserve">   varray_oficinas  tipo_varray_location;</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   -- También necesitamos una caja para guardar el número de nombres de ciudades que hay en nuestra primera caja.</w:t>
      </w:r>
    </w:p>
    <w:p w:rsidR="00000000" w:rsidDel="00000000" w:rsidP="00000000" w:rsidRDefault="00000000" w:rsidRPr="00000000" w14:paraId="000004F3">
      <w:pPr>
        <w:rPr/>
      </w:pPr>
      <w:r w:rsidDel="00000000" w:rsidR="00000000" w:rsidRPr="00000000">
        <w:rPr>
          <w:rtl w:val="0"/>
        </w:rPr>
        <w:t xml:space="preserve">   -- Le damos espacio para tres dígitos porque no esperamos tener más de 999 nombres de ciudades.</w:t>
      </w:r>
    </w:p>
    <w:p w:rsidR="00000000" w:rsidDel="00000000" w:rsidP="00000000" w:rsidRDefault="00000000" w:rsidRPr="00000000" w14:paraId="000004F4">
      <w:pPr>
        <w:rPr/>
      </w:pPr>
      <w:r w:rsidDel="00000000" w:rsidR="00000000" w:rsidRPr="00000000">
        <w:rPr>
          <w:rtl w:val="0"/>
        </w:rPr>
        <w:t xml:space="preserve">   v_elementos    NUMBER(3); </w:t>
      </w:r>
    </w:p>
    <w:p w:rsidR="00000000" w:rsidDel="00000000" w:rsidP="00000000" w:rsidRDefault="00000000" w:rsidRPr="00000000" w14:paraId="000004F5">
      <w:pPr>
        <w:rPr/>
      </w:pPr>
      <w:r w:rsidDel="00000000" w:rsidR="00000000" w:rsidRPr="00000000">
        <w:rPr>
          <w:rtl w:val="0"/>
        </w:rPr>
        <w:t xml:space="preserve">BEGIN</w:t>
      </w:r>
    </w:p>
    <w:p w:rsidR="00000000" w:rsidDel="00000000" w:rsidP="00000000" w:rsidRDefault="00000000" w:rsidRPr="00000000" w14:paraId="000004F6">
      <w:pPr>
        <w:rPr/>
      </w:pPr>
      <w:r w:rsidDel="00000000" w:rsidR="00000000" w:rsidRPr="00000000">
        <w:rPr>
          <w:rtl w:val="0"/>
        </w:rPr>
        <w:t xml:space="preserve">   -- Aquí comenzamos a usar nuestras cajas.</w:t>
      </w:r>
    </w:p>
    <w:p w:rsidR="00000000" w:rsidDel="00000000" w:rsidP="00000000" w:rsidRDefault="00000000" w:rsidRPr="00000000" w14:paraId="000004F7">
      <w:pPr>
        <w:rPr/>
      </w:pPr>
      <w:r w:rsidDel="00000000" w:rsidR="00000000" w:rsidRPr="00000000">
        <w:rPr>
          <w:rtl w:val="0"/>
        </w:rPr>
        <w:t xml:space="preserve">   -- Primero, metemos cuatro nombres de ciudades en nuestra caja 'varray_oficinas'.</w:t>
      </w:r>
    </w:p>
    <w:p w:rsidR="00000000" w:rsidDel="00000000" w:rsidP="00000000" w:rsidRDefault="00000000" w:rsidRPr="00000000" w14:paraId="000004F8">
      <w:pPr>
        <w:rPr/>
      </w:pPr>
      <w:r w:rsidDel="00000000" w:rsidR="00000000" w:rsidRPr="00000000">
        <w:rPr>
          <w:rtl w:val="0"/>
        </w:rPr>
        <w:t xml:space="preserve">   varray_oficinas:= tipo_varray_location('Bombay','Tokyo','Singapore', 'Oxford');</w:t>
      </w:r>
    </w:p>
    <w:p w:rsidR="00000000" w:rsidDel="00000000" w:rsidP="00000000" w:rsidRDefault="00000000" w:rsidRPr="00000000" w14:paraId="000004F9">
      <w:pPr>
        <w:rPr/>
      </w:pPr>
      <w:r w:rsidDel="00000000" w:rsidR="00000000" w:rsidRPr="00000000">
        <w:rPr>
          <w:rtl w:val="0"/>
        </w:rPr>
        <w:t xml:space="preserve">   </w:t>
      </w:r>
    </w:p>
    <w:p w:rsidR="00000000" w:rsidDel="00000000" w:rsidP="00000000" w:rsidRDefault="00000000" w:rsidRPr="00000000" w14:paraId="000004FA">
      <w:pPr>
        <w:rPr/>
      </w:pPr>
      <w:r w:rsidDel="00000000" w:rsidR="00000000" w:rsidRPr="00000000">
        <w:rPr>
          <w:rtl w:val="0"/>
        </w:rPr>
        <w:t xml:space="preserve">   -- Después, nos damos cuenta de que aún hay espacio en la caja para más nombres de ciudades.</w:t>
      </w:r>
    </w:p>
    <w:p w:rsidR="00000000" w:rsidDel="00000000" w:rsidP="00000000" w:rsidRDefault="00000000" w:rsidRPr="00000000" w14:paraId="000004FB">
      <w:pPr>
        <w:rPr/>
      </w:pPr>
      <w:r w:rsidDel="00000000" w:rsidR="00000000" w:rsidRPr="00000000">
        <w:rPr>
          <w:rtl w:val="0"/>
        </w:rPr>
        <w:t xml:space="preserve">   -- Así que extendemos la caja en un espacio más.</w:t>
      </w:r>
    </w:p>
    <w:p w:rsidR="00000000" w:rsidDel="00000000" w:rsidP="00000000" w:rsidRDefault="00000000" w:rsidRPr="00000000" w14:paraId="000004FC">
      <w:pPr>
        <w:rPr/>
      </w:pPr>
      <w:r w:rsidDel="00000000" w:rsidR="00000000" w:rsidRPr="00000000">
        <w:rPr>
          <w:rtl w:val="0"/>
        </w:rPr>
        <w:t xml:space="preserve">   varray_oficinas.EXTEND;</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   -- En este nuevo espacio, metemos otro nombre de ciudad: 'Valparaiso'.</w:t>
      </w:r>
    </w:p>
    <w:p w:rsidR="00000000" w:rsidDel="00000000" w:rsidP="00000000" w:rsidRDefault="00000000" w:rsidRPr="00000000" w14:paraId="000004FF">
      <w:pPr>
        <w:rPr/>
      </w:pPr>
      <w:r w:rsidDel="00000000" w:rsidR="00000000" w:rsidRPr="00000000">
        <w:rPr>
          <w:rtl w:val="0"/>
        </w:rPr>
        <w:t xml:space="preserve">   varray_oficinas(5):='Valparaiso';</w:t>
      </w:r>
    </w:p>
    <w:p w:rsidR="00000000" w:rsidDel="00000000" w:rsidP="00000000" w:rsidRDefault="00000000" w:rsidRPr="00000000" w14:paraId="00000500">
      <w:pPr>
        <w:rPr/>
      </w:pPr>
      <w:r w:rsidDel="00000000" w:rsidR="00000000" w:rsidRPr="00000000">
        <w:rPr>
          <w:rtl w:val="0"/>
        </w:rPr>
        <w:t xml:space="preserve">   </w:t>
      </w:r>
    </w:p>
    <w:p w:rsidR="00000000" w:rsidDel="00000000" w:rsidP="00000000" w:rsidRDefault="00000000" w:rsidRPr="00000000" w14:paraId="00000501">
      <w:pPr>
        <w:rPr/>
      </w:pPr>
      <w:r w:rsidDel="00000000" w:rsidR="00000000" w:rsidRPr="00000000">
        <w:rPr>
          <w:rtl w:val="0"/>
        </w:rPr>
        <w:t xml:space="preserve">   -- Pero aún queda más espacio en la caja, así que la extendemos una vez más.</w:t>
      </w:r>
    </w:p>
    <w:p w:rsidR="00000000" w:rsidDel="00000000" w:rsidP="00000000" w:rsidRDefault="00000000" w:rsidRPr="00000000" w14:paraId="00000502">
      <w:pPr>
        <w:rPr/>
      </w:pPr>
      <w:r w:rsidDel="00000000" w:rsidR="00000000" w:rsidRPr="00000000">
        <w:rPr>
          <w:rtl w:val="0"/>
        </w:rPr>
        <w:t xml:space="preserve">   varray_oficinas.EXTEND;</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   -- En el nuevo espacio, metemos un último nombre de ciudad: 'Viña del Mar'.</w:t>
      </w:r>
    </w:p>
    <w:p w:rsidR="00000000" w:rsidDel="00000000" w:rsidP="00000000" w:rsidRDefault="00000000" w:rsidRPr="00000000" w14:paraId="00000505">
      <w:pPr>
        <w:rPr/>
      </w:pPr>
      <w:r w:rsidDel="00000000" w:rsidR="00000000" w:rsidRPr="00000000">
        <w:rPr>
          <w:rtl w:val="0"/>
        </w:rPr>
        <w:t xml:space="preserve">   varray_oficinas(6):='Viña del Mar';</w:t>
      </w:r>
    </w:p>
    <w:p w:rsidR="00000000" w:rsidDel="00000000" w:rsidP="00000000" w:rsidRDefault="00000000" w:rsidRPr="00000000" w14:paraId="00000506">
      <w:pPr>
        <w:rPr/>
      </w:pPr>
      <w:r w:rsidDel="00000000" w:rsidR="00000000" w:rsidRPr="00000000">
        <w:rPr>
          <w:rtl w:val="0"/>
        </w:rPr>
        <w:t xml:space="preserve">   </w:t>
      </w:r>
    </w:p>
    <w:p w:rsidR="00000000" w:rsidDel="00000000" w:rsidP="00000000" w:rsidRDefault="00000000" w:rsidRPr="00000000" w14:paraId="00000507">
      <w:pPr>
        <w:rPr/>
      </w:pPr>
      <w:r w:rsidDel="00000000" w:rsidR="00000000" w:rsidRPr="00000000">
        <w:rPr>
          <w:rtl w:val="0"/>
        </w:rPr>
        <w:t xml:space="preserve">   -- Ahora, contamos cuántos nombres de ciudades hay en nuestra caja 'varray_oficinas'.</w:t>
      </w:r>
    </w:p>
    <w:p w:rsidR="00000000" w:rsidDel="00000000" w:rsidP="00000000" w:rsidRDefault="00000000" w:rsidRPr="00000000" w14:paraId="00000508">
      <w:pPr>
        <w:rPr/>
      </w:pPr>
      <w:r w:rsidDel="00000000" w:rsidR="00000000" w:rsidRPr="00000000">
        <w:rPr>
          <w:rtl w:val="0"/>
        </w:rPr>
        <w:t xml:space="preserve">   v_elementos:= varray_oficinas.COUNT(); -- Esta es la cantidad de nombres de ciudades que tenemos.</w:t>
      </w:r>
    </w:p>
    <w:p w:rsidR="00000000" w:rsidDel="00000000" w:rsidP="00000000" w:rsidRDefault="00000000" w:rsidRPr="00000000" w14:paraId="00000509">
      <w:pPr>
        <w:rPr/>
      </w:pPr>
      <w:r w:rsidDel="00000000" w:rsidR="00000000" w:rsidRPr="00000000">
        <w:rPr>
          <w:rtl w:val="0"/>
        </w:rPr>
        <w:t xml:space="preserve">   </w:t>
      </w:r>
    </w:p>
    <w:p w:rsidR="00000000" w:rsidDel="00000000" w:rsidP="00000000" w:rsidRDefault="00000000" w:rsidRPr="00000000" w14:paraId="0000050A">
      <w:pPr>
        <w:rPr/>
      </w:pPr>
      <w:r w:rsidDel="00000000" w:rsidR="00000000" w:rsidRPr="00000000">
        <w:rPr>
          <w:rtl w:val="0"/>
        </w:rPr>
        <w:t xml:space="preserve">   -- Finalmente, mostramos todos los nombres de ciudades que hemos guardado en nuestra caja.</w:t>
      </w:r>
    </w:p>
    <w:p w:rsidR="00000000" w:rsidDel="00000000" w:rsidP="00000000" w:rsidRDefault="00000000" w:rsidRPr="00000000" w14:paraId="0000050B">
      <w:pPr>
        <w:rPr/>
      </w:pPr>
      <w:r w:rsidDel="00000000" w:rsidR="00000000" w:rsidRPr="00000000">
        <w:rPr>
          <w:rtl w:val="0"/>
        </w:rPr>
        <w:t xml:space="preserve">   DBMS_OUTPUT.PUT_LINE('Elementos almacenados en el VARRAY');</w:t>
      </w:r>
    </w:p>
    <w:p w:rsidR="00000000" w:rsidDel="00000000" w:rsidP="00000000" w:rsidRDefault="00000000" w:rsidRPr="00000000" w14:paraId="0000050C">
      <w:pPr>
        <w:rPr/>
      </w:pPr>
      <w:r w:rsidDel="00000000" w:rsidR="00000000" w:rsidRPr="00000000">
        <w:rPr>
          <w:rtl w:val="0"/>
        </w:rPr>
        <w:t xml:space="preserve">   FOR i IN 1 .. v_elementos LOOP</w:t>
      </w:r>
    </w:p>
    <w:p w:rsidR="00000000" w:rsidDel="00000000" w:rsidP="00000000" w:rsidRDefault="00000000" w:rsidRPr="00000000" w14:paraId="0000050D">
      <w:pPr>
        <w:rPr/>
      </w:pPr>
      <w:r w:rsidDel="00000000" w:rsidR="00000000" w:rsidRPr="00000000">
        <w:rPr>
          <w:rtl w:val="0"/>
        </w:rPr>
        <w:t xml:space="preserve">       DBMS_OUTPUT.PUT_LINE(varray_oficinas(i));</w:t>
      </w:r>
    </w:p>
    <w:p w:rsidR="00000000" w:rsidDel="00000000" w:rsidP="00000000" w:rsidRDefault="00000000" w:rsidRPr="00000000" w14:paraId="0000050E">
      <w:pPr>
        <w:rPr/>
      </w:pPr>
      <w:r w:rsidDel="00000000" w:rsidR="00000000" w:rsidRPr="00000000">
        <w:rPr>
          <w:rtl w:val="0"/>
        </w:rPr>
        <w:t xml:space="preserve">   END LOOP;</w:t>
      </w:r>
    </w:p>
    <w:p w:rsidR="00000000" w:rsidDel="00000000" w:rsidP="00000000" w:rsidRDefault="00000000" w:rsidRPr="00000000" w14:paraId="0000050F">
      <w:pPr>
        <w:rPr/>
      </w:pPr>
      <w:r w:rsidDel="00000000" w:rsidR="00000000" w:rsidRPr="00000000">
        <w:rPr>
          <w:rtl w:val="0"/>
        </w:rPr>
        <w:t xml:space="preserve">END;</w:t>
      </w:r>
    </w:p>
    <w:p w:rsidR="00000000" w:rsidDel="00000000" w:rsidP="00000000" w:rsidRDefault="00000000" w:rsidRPr="00000000" w14:paraId="00000510">
      <w:pPr>
        <w:rPr/>
      </w:pPr>
      <w:r w:rsidDel="00000000" w:rsidR="00000000" w:rsidRPr="00000000">
        <w:rPr/>
        <w:drawing>
          <wp:inline distB="114300" distT="114300" distL="114300" distR="114300">
            <wp:extent cx="5612130" cy="4178300"/>
            <wp:effectExtent b="0" l="0" r="0" t="0"/>
            <wp:docPr id="2118696345" name="image47.png"/>
            <a:graphic>
              <a:graphicData uri="http://schemas.openxmlformats.org/drawingml/2006/picture">
                <pic:pic>
                  <pic:nvPicPr>
                    <pic:cNvPr id="0" name="image47.png"/>
                    <pic:cNvPicPr preferRelativeResize="0"/>
                  </pic:nvPicPr>
                  <pic:blipFill>
                    <a:blip r:embed="rId171"/>
                    <a:srcRect b="0" l="0" r="0" t="0"/>
                    <a:stretch>
                      <a:fillRect/>
                    </a:stretch>
                  </pic:blipFill>
                  <pic:spPr>
                    <a:xfrm>
                      <a:off x="0" y="0"/>
                      <a:ext cx="561213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rPr/>
      </w:pPr>
      <w:r w:rsidDel="00000000" w:rsidR="00000000" w:rsidRPr="00000000">
        <w:rPr/>
        <w:drawing>
          <wp:inline distB="114300" distT="114300" distL="114300" distR="114300">
            <wp:extent cx="5612130" cy="1143000"/>
            <wp:effectExtent b="0" l="0" r="0" t="0"/>
            <wp:docPr id="2118696366" name="image67.png"/>
            <a:graphic>
              <a:graphicData uri="http://schemas.openxmlformats.org/drawingml/2006/picture">
                <pic:pic>
                  <pic:nvPicPr>
                    <pic:cNvPr id="0" name="image67.png"/>
                    <pic:cNvPicPr preferRelativeResize="0"/>
                  </pic:nvPicPr>
                  <pic:blipFill>
                    <a:blip r:embed="rId172"/>
                    <a:srcRect b="0" l="0" r="0" t="0"/>
                    <a:stretch>
                      <a:fillRect/>
                    </a:stretch>
                  </pic:blipFill>
                  <pic:spPr>
                    <a:xfrm>
                      <a:off x="0" y="0"/>
                      <a:ext cx="561213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DECLARE</w:t>
      </w:r>
    </w:p>
    <w:p w:rsidR="00000000" w:rsidDel="00000000" w:rsidP="00000000" w:rsidRDefault="00000000" w:rsidRPr="00000000" w14:paraId="00000513">
      <w:pPr>
        <w:rPr/>
      </w:pPr>
      <w:r w:rsidDel="00000000" w:rsidR="00000000" w:rsidRPr="00000000">
        <w:rPr>
          <w:rtl w:val="0"/>
        </w:rPr>
        <w:t xml:space="preserve">   TYPE tipo_varray_location IS VARRAY(6) </w:t>
      </w:r>
    </w:p>
    <w:p w:rsidR="00000000" w:rsidDel="00000000" w:rsidP="00000000" w:rsidRDefault="00000000" w:rsidRPr="00000000" w14:paraId="00000514">
      <w:pPr>
        <w:rPr/>
      </w:pPr>
      <w:r w:rsidDel="00000000" w:rsidR="00000000" w:rsidRPr="00000000">
        <w:rPr>
          <w:rtl w:val="0"/>
        </w:rPr>
        <w:t xml:space="preserve">            OF locations.city%TYPE;</w:t>
      </w:r>
    </w:p>
    <w:p w:rsidR="00000000" w:rsidDel="00000000" w:rsidP="00000000" w:rsidRDefault="00000000" w:rsidRPr="00000000" w14:paraId="00000515">
      <w:pPr>
        <w:rPr/>
      </w:pPr>
      <w:r w:rsidDel="00000000" w:rsidR="00000000" w:rsidRPr="00000000">
        <w:rPr>
          <w:rtl w:val="0"/>
        </w:rPr>
        <w:t xml:space="preserve">   varray_oficinas  tipo_varray_location;</w:t>
      </w:r>
    </w:p>
    <w:p w:rsidR="00000000" w:rsidDel="00000000" w:rsidP="00000000" w:rsidRDefault="00000000" w:rsidRPr="00000000" w14:paraId="00000516">
      <w:pPr>
        <w:rPr/>
      </w:pPr>
      <w:r w:rsidDel="00000000" w:rsidR="00000000" w:rsidRPr="00000000">
        <w:rPr>
          <w:rtl w:val="0"/>
        </w:rPr>
        <w:t xml:space="preserve">   v_elementos    NUMBER(3); </w:t>
      </w:r>
    </w:p>
    <w:p w:rsidR="00000000" w:rsidDel="00000000" w:rsidP="00000000" w:rsidRDefault="00000000" w:rsidRPr="00000000" w14:paraId="00000517">
      <w:pPr>
        <w:rPr/>
      </w:pPr>
      <w:r w:rsidDel="00000000" w:rsidR="00000000" w:rsidRPr="00000000">
        <w:rPr>
          <w:rtl w:val="0"/>
        </w:rPr>
        <w:t xml:space="preserve">BEGIN</w:t>
      </w:r>
    </w:p>
    <w:p w:rsidR="00000000" w:rsidDel="00000000" w:rsidP="00000000" w:rsidRDefault="00000000" w:rsidRPr="00000000" w14:paraId="00000518">
      <w:pPr>
        <w:rPr/>
      </w:pPr>
      <w:r w:rsidDel="00000000" w:rsidR="00000000" w:rsidRPr="00000000">
        <w:rPr>
          <w:rtl w:val="0"/>
        </w:rPr>
        <w:t xml:space="preserve">   varray_oficinas:= tipo_varray_location('Bombay','Tokyo','Singapore', 'Oxford','Valparaiso','Viña del Mar');</w:t>
      </w:r>
    </w:p>
    <w:p w:rsidR="00000000" w:rsidDel="00000000" w:rsidP="00000000" w:rsidRDefault="00000000" w:rsidRPr="00000000" w14:paraId="00000519">
      <w:pPr>
        <w:rPr/>
      </w:pPr>
      <w:r w:rsidDel="00000000" w:rsidR="00000000" w:rsidRPr="00000000">
        <w:rPr>
          <w:rtl w:val="0"/>
        </w:rPr>
        <w:t xml:space="preserve">    v_elementos:= varray_oficinas.COUNT();</w:t>
      </w:r>
    </w:p>
    <w:p w:rsidR="00000000" w:rsidDel="00000000" w:rsidP="00000000" w:rsidRDefault="00000000" w:rsidRPr="00000000" w14:paraId="0000051A">
      <w:pPr>
        <w:rPr/>
      </w:pPr>
      <w:r w:rsidDel="00000000" w:rsidR="00000000" w:rsidRPr="00000000">
        <w:rPr>
          <w:rtl w:val="0"/>
        </w:rPr>
        <w:t xml:space="preserve">    DBMS_OUTPUT.PUT_LINE('Total de elementos almacenados en el VARRAY ' || v_elementos);</w:t>
      </w:r>
    </w:p>
    <w:p w:rsidR="00000000" w:rsidDel="00000000" w:rsidP="00000000" w:rsidRDefault="00000000" w:rsidRPr="00000000" w14:paraId="0000051B">
      <w:pPr>
        <w:rPr/>
      </w:pPr>
      <w:r w:rsidDel="00000000" w:rsidR="00000000" w:rsidRPr="00000000">
        <w:rPr>
          <w:rtl w:val="0"/>
        </w:rPr>
        <w:t xml:space="preserve">    -- Se eliminan los 2 últimos elementos del VARRAY</w:t>
      </w:r>
    </w:p>
    <w:p w:rsidR="00000000" w:rsidDel="00000000" w:rsidP="00000000" w:rsidRDefault="00000000" w:rsidRPr="00000000" w14:paraId="0000051C">
      <w:pPr>
        <w:rPr/>
      </w:pPr>
      <w:r w:rsidDel="00000000" w:rsidR="00000000" w:rsidRPr="00000000">
        <w:rPr>
          <w:rtl w:val="0"/>
        </w:rPr>
        <w:t xml:space="preserve"> varray_oficinas.TRIM(2);</w:t>
      </w:r>
    </w:p>
    <w:p w:rsidR="00000000" w:rsidDel="00000000" w:rsidP="00000000" w:rsidRDefault="00000000" w:rsidRPr="00000000" w14:paraId="0000051D">
      <w:pPr>
        <w:rPr/>
      </w:pPr>
      <w:r w:rsidDel="00000000" w:rsidR="00000000" w:rsidRPr="00000000">
        <w:rPr>
          <w:rtl w:val="0"/>
        </w:rPr>
        <w:t xml:space="preserve">    DBMS_OUTPUT.PUT_LINE('Total de elementos almacenados en el VARRAY ' || varray_oficinas.COUNT);</w:t>
      </w:r>
    </w:p>
    <w:p w:rsidR="00000000" w:rsidDel="00000000" w:rsidP="00000000" w:rsidRDefault="00000000" w:rsidRPr="00000000" w14:paraId="0000051E">
      <w:pPr>
        <w:rPr/>
      </w:pPr>
      <w:r w:rsidDel="00000000" w:rsidR="00000000" w:rsidRPr="00000000">
        <w:rPr>
          <w:rtl w:val="0"/>
        </w:rPr>
        <w:t xml:space="preserve">  -- Se eliminan todos los elementos del VARRAY</w:t>
      </w:r>
    </w:p>
    <w:p w:rsidR="00000000" w:rsidDel="00000000" w:rsidP="00000000" w:rsidRDefault="00000000" w:rsidRPr="00000000" w14:paraId="0000051F">
      <w:pPr>
        <w:rPr/>
      </w:pPr>
      <w:r w:rsidDel="00000000" w:rsidR="00000000" w:rsidRPr="00000000">
        <w:rPr>
          <w:rtl w:val="0"/>
        </w:rPr>
        <w:t xml:space="preserve"> varray_oficinas.DELETE;</w:t>
      </w:r>
    </w:p>
    <w:p w:rsidR="00000000" w:rsidDel="00000000" w:rsidP="00000000" w:rsidRDefault="00000000" w:rsidRPr="00000000" w14:paraId="00000520">
      <w:pPr>
        <w:rPr/>
      </w:pPr>
      <w:r w:rsidDel="00000000" w:rsidR="00000000" w:rsidRPr="00000000">
        <w:rPr>
          <w:rtl w:val="0"/>
        </w:rPr>
        <w:t xml:space="preserve">    DBMS_OUTPUT.PUT_LINE('Total de elementos almacenados en el VARRAY ' || varray_oficinas.COUNT);</w:t>
      </w:r>
    </w:p>
    <w:p w:rsidR="00000000" w:rsidDel="00000000" w:rsidP="00000000" w:rsidRDefault="00000000" w:rsidRPr="00000000" w14:paraId="00000521">
      <w:pPr>
        <w:rPr/>
      </w:pPr>
      <w:r w:rsidDel="00000000" w:rsidR="00000000" w:rsidRPr="00000000">
        <w:rPr>
          <w:rtl w:val="0"/>
        </w:rPr>
        <w:t xml:space="preserve">END; </w:t>
      </w:r>
    </w:p>
    <w:p w:rsidR="00000000" w:rsidDel="00000000" w:rsidP="00000000" w:rsidRDefault="00000000" w:rsidRPr="00000000" w14:paraId="00000522">
      <w:pPr>
        <w:rPr/>
      </w:pPr>
      <w:r w:rsidDel="00000000" w:rsidR="00000000" w:rsidRPr="00000000">
        <w:rPr/>
        <w:drawing>
          <wp:inline distB="114300" distT="114300" distL="114300" distR="114300">
            <wp:extent cx="5486400" cy="4276725"/>
            <wp:effectExtent b="0" l="0" r="0" t="0"/>
            <wp:docPr id="2118696328" name="image23.png"/>
            <a:graphic>
              <a:graphicData uri="http://schemas.openxmlformats.org/drawingml/2006/picture">
                <pic:pic>
                  <pic:nvPicPr>
                    <pic:cNvPr id="0" name="image23.png"/>
                    <pic:cNvPicPr preferRelativeResize="0"/>
                  </pic:nvPicPr>
                  <pic:blipFill>
                    <a:blip r:embed="rId173"/>
                    <a:srcRect b="0" l="0" r="0" t="0"/>
                    <a:stretch>
                      <a:fillRect/>
                    </a:stretch>
                  </pic:blipFill>
                  <pic:spPr>
                    <a:xfrm>
                      <a:off x="0" y="0"/>
                      <a:ext cx="548640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pPr>
      <w:r w:rsidDel="00000000" w:rsidR="00000000" w:rsidRPr="00000000">
        <w:rPr/>
        <w:drawing>
          <wp:inline distB="114300" distT="114300" distL="114300" distR="114300">
            <wp:extent cx="5191125" cy="2905125"/>
            <wp:effectExtent b="0" l="0" r="0" t="0"/>
            <wp:docPr id="2118696530" name="image230.png"/>
            <a:graphic>
              <a:graphicData uri="http://schemas.openxmlformats.org/drawingml/2006/picture">
                <pic:pic>
                  <pic:nvPicPr>
                    <pic:cNvPr id="0" name="image230.png"/>
                    <pic:cNvPicPr preferRelativeResize="0"/>
                  </pic:nvPicPr>
                  <pic:blipFill>
                    <a:blip r:embed="rId174"/>
                    <a:srcRect b="0" l="0" r="0" t="0"/>
                    <a:stretch>
                      <a:fillRect/>
                    </a:stretch>
                  </pic:blipFill>
                  <pic:spPr>
                    <a:xfrm>
                      <a:off x="0" y="0"/>
                      <a:ext cx="51911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pPr>
      <w:r w:rsidDel="00000000" w:rsidR="00000000" w:rsidRPr="00000000">
        <w:rPr/>
        <w:drawing>
          <wp:inline distB="114300" distT="114300" distL="114300" distR="114300">
            <wp:extent cx="5612130" cy="1016000"/>
            <wp:effectExtent b="0" l="0" r="0" t="0"/>
            <wp:docPr id="2118696520" name="image220.png"/>
            <a:graphic>
              <a:graphicData uri="http://schemas.openxmlformats.org/drawingml/2006/picture">
                <pic:pic>
                  <pic:nvPicPr>
                    <pic:cNvPr id="0" name="image220.png"/>
                    <pic:cNvPicPr preferRelativeResize="0"/>
                  </pic:nvPicPr>
                  <pic:blipFill>
                    <a:blip r:embed="rId175"/>
                    <a:srcRect b="0" l="0" r="0" t="0"/>
                    <a:stretch>
                      <a:fillRect/>
                    </a:stretch>
                  </pic:blipFill>
                  <pic:spPr>
                    <a:xfrm>
                      <a:off x="0" y="0"/>
                      <a:ext cx="561213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ind w:left="720" w:firstLine="0"/>
        <w:rPr/>
      </w:pPr>
      <w:r w:rsidDel="00000000" w:rsidR="00000000" w:rsidRPr="00000000">
        <w:rPr>
          <w:rtl w:val="0"/>
        </w:rPr>
      </w:r>
    </w:p>
    <w:p w:rsidR="00000000" w:rsidDel="00000000" w:rsidP="00000000" w:rsidRDefault="00000000" w:rsidRPr="00000000" w14:paraId="00000527">
      <w:pPr>
        <w:pStyle w:val="Heading2"/>
        <w:numPr>
          <w:ilvl w:val="0"/>
          <w:numId w:val="1"/>
        </w:numPr>
        <w:spacing w:after="0" w:afterAutospacing="0" w:before="240" w:lineRule="auto"/>
        <w:ind w:left="720" w:hanging="360"/>
      </w:pPr>
      <w:bookmarkStart w:colFirst="0" w:colLast="0" w:name="_heading=h.avd2d5o6bpbh" w:id="236"/>
      <w:bookmarkEnd w:id="236"/>
      <w:hyperlink r:id="rId176">
        <w:r w:rsidDel="00000000" w:rsidR="00000000" w:rsidRPr="00000000">
          <w:rPr>
            <w:rFonts w:ascii="Arial" w:cs="Arial" w:eastAsia="Arial" w:hAnsi="Arial"/>
            <w:u w:val="single"/>
            <w:rtl w:val="0"/>
          </w:rPr>
          <w:t xml:space="preserve">2</w:t>
        </w:r>
      </w:hyperlink>
      <w:hyperlink r:id="rId177">
        <w:r w:rsidDel="00000000" w:rsidR="00000000" w:rsidRPr="00000000">
          <w:rPr>
            <w:rFonts w:ascii="Arial" w:cs="Arial" w:eastAsia="Arial" w:hAnsi="Arial"/>
            <w:color w:val="1155cc"/>
            <w:u w:val="single"/>
            <w:rtl w:val="0"/>
          </w:rPr>
          <w:t xml:space="preserve">_1_2_Usando Tipos de Datos LOB en Bloques PLSQL.pptx</w:t>
        </w:r>
      </w:hyperlink>
      <w:r w:rsidDel="00000000" w:rsidR="00000000" w:rsidRPr="00000000">
        <w:rPr>
          <w:rtl w:val="0"/>
        </w:rPr>
      </w:r>
    </w:p>
    <w:p w:rsidR="00000000" w:rsidDel="00000000" w:rsidP="00000000" w:rsidRDefault="00000000" w:rsidRPr="00000000" w14:paraId="00000528">
      <w:pPr>
        <w:numPr>
          <w:ilvl w:val="0"/>
          <w:numId w:val="1"/>
        </w:numPr>
        <w:ind w:left="720" w:hanging="360"/>
        <w:rPr>
          <w:b w:val="1"/>
        </w:rPr>
      </w:pPr>
      <w:r w:rsidDel="00000000" w:rsidR="00000000" w:rsidRPr="00000000">
        <w:rPr>
          <w:b w:val="1"/>
          <w:sz w:val="56"/>
          <w:szCs w:val="56"/>
          <w:rtl w:val="0"/>
        </w:rPr>
        <w:t xml:space="preserve">Tipos de Datos LOB</w:t>
      </w:r>
      <w:r w:rsidDel="00000000" w:rsidR="00000000" w:rsidRPr="00000000">
        <w:rPr>
          <w:rtl w:val="0"/>
        </w:rPr>
      </w:r>
    </w:p>
    <w:p w:rsidR="00000000" w:rsidDel="00000000" w:rsidP="00000000" w:rsidRDefault="00000000" w:rsidRPr="00000000" w14:paraId="00000529">
      <w:pPr>
        <w:numPr>
          <w:ilvl w:val="0"/>
          <w:numId w:val="1"/>
        </w:numPr>
        <w:ind w:left="720" w:hanging="360"/>
      </w:pPr>
      <w:r w:rsidDel="00000000" w:rsidR="00000000" w:rsidRPr="00000000">
        <w:rPr/>
        <w:drawing>
          <wp:inline distB="114300" distT="114300" distL="114300" distR="114300">
            <wp:extent cx="5314950" cy="4714875"/>
            <wp:effectExtent b="0" l="0" r="0" t="0"/>
            <wp:docPr id="2118696524" name="image227.png"/>
            <a:graphic>
              <a:graphicData uri="http://schemas.openxmlformats.org/drawingml/2006/picture">
                <pic:pic>
                  <pic:nvPicPr>
                    <pic:cNvPr id="0" name="image227.png"/>
                    <pic:cNvPicPr preferRelativeResize="0"/>
                  </pic:nvPicPr>
                  <pic:blipFill>
                    <a:blip r:embed="rId178"/>
                    <a:srcRect b="0" l="0" r="0" t="0"/>
                    <a:stretch>
                      <a:fillRect/>
                    </a:stretch>
                  </pic:blipFill>
                  <pic:spPr>
                    <a:xfrm>
                      <a:off x="0" y="0"/>
                      <a:ext cx="531495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numPr>
          <w:ilvl w:val="0"/>
          <w:numId w:val="1"/>
        </w:numPr>
        <w:ind w:left="720" w:hanging="360"/>
        <w:rPr>
          <w:u w:val="none"/>
        </w:rPr>
      </w:pPr>
      <w:r w:rsidDel="00000000" w:rsidR="00000000" w:rsidRPr="00000000">
        <w:rPr/>
        <w:drawing>
          <wp:inline distB="114300" distT="114300" distL="114300" distR="114300">
            <wp:extent cx="5612130" cy="1955800"/>
            <wp:effectExtent b="0" l="0" r="0" t="0"/>
            <wp:docPr id="2118696450" name="image151.png"/>
            <a:graphic>
              <a:graphicData uri="http://schemas.openxmlformats.org/drawingml/2006/picture">
                <pic:pic>
                  <pic:nvPicPr>
                    <pic:cNvPr id="0" name="image151.png"/>
                    <pic:cNvPicPr preferRelativeResize="0"/>
                  </pic:nvPicPr>
                  <pic:blipFill>
                    <a:blip r:embed="rId179"/>
                    <a:srcRect b="0" l="0" r="0" t="0"/>
                    <a:stretch>
                      <a:fillRect/>
                    </a:stretch>
                  </pic:blipFill>
                  <pic:spPr>
                    <a:xfrm>
                      <a:off x="0" y="0"/>
                      <a:ext cx="56121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numPr>
          <w:ilvl w:val="0"/>
          <w:numId w:val="1"/>
        </w:numPr>
        <w:ind w:left="720" w:hanging="360"/>
        <w:rPr>
          <w:u w:val="none"/>
        </w:rPr>
      </w:pPr>
      <w:r w:rsidDel="00000000" w:rsidR="00000000" w:rsidRPr="00000000">
        <w:rPr/>
        <w:drawing>
          <wp:inline distB="114300" distT="114300" distL="114300" distR="114300">
            <wp:extent cx="5612130" cy="4572000"/>
            <wp:effectExtent b="0" l="0" r="0" t="0"/>
            <wp:docPr id="2118696367" name="image69.png"/>
            <a:graphic>
              <a:graphicData uri="http://schemas.openxmlformats.org/drawingml/2006/picture">
                <pic:pic>
                  <pic:nvPicPr>
                    <pic:cNvPr id="0" name="image69.png"/>
                    <pic:cNvPicPr preferRelativeResize="0"/>
                  </pic:nvPicPr>
                  <pic:blipFill>
                    <a:blip r:embed="rId180"/>
                    <a:srcRect b="0" l="0" r="0" t="0"/>
                    <a:stretch>
                      <a:fillRect/>
                    </a:stretch>
                  </pic:blipFill>
                  <pic:spPr>
                    <a:xfrm>
                      <a:off x="0" y="0"/>
                      <a:ext cx="5612130" cy="45720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2C">
      <w:pPr>
        <w:ind w:left="720" w:firstLine="0"/>
        <w:rPr/>
      </w:pPr>
      <w:r w:rsidDel="00000000" w:rsidR="00000000" w:rsidRPr="00000000">
        <w:rPr>
          <w:rtl w:val="0"/>
        </w:rPr>
      </w:r>
    </w:p>
    <w:p w:rsidR="00000000" w:rsidDel="00000000" w:rsidP="00000000" w:rsidRDefault="00000000" w:rsidRPr="00000000" w14:paraId="0000052D">
      <w:pPr>
        <w:ind w:left="720" w:firstLine="0"/>
        <w:rPr/>
      </w:pPr>
      <w:r w:rsidDel="00000000" w:rsidR="00000000" w:rsidRPr="00000000">
        <w:rPr/>
        <w:drawing>
          <wp:inline distB="114300" distT="114300" distL="114300" distR="114300">
            <wp:extent cx="5612130" cy="4406900"/>
            <wp:effectExtent b="0" l="0" r="0" t="0"/>
            <wp:docPr id="2118696500" name="image201.png"/>
            <a:graphic>
              <a:graphicData uri="http://schemas.openxmlformats.org/drawingml/2006/picture">
                <pic:pic>
                  <pic:nvPicPr>
                    <pic:cNvPr id="0" name="image201.png"/>
                    <pic:cNvPicPr preferRelativeResize="0"/>
                  </pic:nvPicPr>
                  <pic:blipFill>
                    <a:blip r:embed="rId181"/>
                    <a:srcRect b="0" l="0" r="0" t="0"/>
                    <a:stretch>
                      <a:fillRect/>
                    </a:stretch>
                  </pic:blipFill>
                  <pic:spPr>
                    <a:xfrm>
                      <a:off x="0" y="0"/>
                      <a:ext cx="561213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ind w:left="720" w:firstLine="0"/>
        <w:rPr/>
      </w:pPr>
      <w:r w:rsidDel="00000000" w:rsidR="00000000" w:rsidRPr="00000000">
        <w:rPr/>
        <w:drawing>
          <wp:inline distB="114300" distT="114300" distL="114300" distR="114300">
            <wp:extent cx="5612130" cy="1625600"/>
            <wp:effectExtent b="0" l="0" r="0" t="0"/>
            <wp:docPr id="2118696590" name="image291.png"/>
            <a:graphic>
              <a:graphicData uri="http://schemas.openxmlformats.org/drawingml/2006/picture">
                <pic:pic>
                  <pic:nvPicPr>
                    <pic:cNvPr id="0" name="image291.png"/>
                    <pic:cNvPicPr preferRelativeResize="0"/>
                  </pic:nvPicPr>
                  <pic:blipFill>
                    <a:blip r:embed="rId182"/>
                    <a:srcRect b="0" l="0" r="0" t="0"/>
                    <a:stretch>
                      <a:fillRect/>
                    </a:stretch>
                  </pic:blipFill>
                  <pic:spPr>
                    <a:xfrm>
                      <a:off x="0" y="0"/>
                      <a:ext cx="56121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ind w:left="720" w:firstLine="0"/>
        <w:rPr/>
      </w:pPr>
      <w:r w:rsidDel="00000000" w:rsidR="00000000" w:rsidRPr="00000000">
        <w:rPr/>
        <w:drawing>
          <wp:inline distB="114300" distT="114300" distL="114300" distR="114300">
            <wp:extent cx="5612130" cy="3886200"/>
            <wp:effectExtent b="0" l="0" r="0" t="0"/>
            <wp:docPr id="2118696547" name="image247.png"/>
            <a:graphic>
              <a:graphicData uri="http://schemas.openxmlformats.org/drawingml/2006/picture">
                <pic:pic>
                  <pic:nvPicPr>
                    <pic:cNvPr id="0" name="image247.png"/>
                    <pic:cNvPicPr preferRelativeResize="0"/>
                  </pic:nvPicPr>
                  <pic:blipFill>
                    <a:blip r:embed="rId183"/>
                    <a:srcRect b="0" l="0" r="0" t="0"/>
                    <a:stretch>
                      <a:fillRect/>
                    </a:stretch>
                  </pic:blipFill>
                  <pic:spPr>
                    <a:xfrm>
                      <a:off x="0" y="0"/>
                      <a:ext cx="561213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ind w:left="720" w:firstLine="0"/>
        <w:rPr/>
      </w:pPr>
      <w:r w:rsidDel="00000000" w:rsidR="00000000" w:rsidRPr="00000000">
        <w:rPr/>
        <w:drawing>
          <wp:inline distB="114300" distT="114300" distL="114300" distR="114300">
            <wp:extent cx="5612130" cy="1295400"/>
            <wp:effectExtent b="0" l="0" r="0" t="0"/>
            <wp:docPr id="2118696369" name="image70.png"/>
            <a:graphic>
              <a:graphicData uri="http://schemas.openxmlformats.org/drawingml/2006/picture">
                <pic:pic>
                  <pic:nvPicPr>
                    <pic:cNvPr id="0" name="image70.png"/>
                    <pic:cNvPicPr preferRelativeResize="0"/>
                  </pic:nvPicPr>
                  <pic:blipFill>
                    <a:blip r:embed="rId184"/>
                    <a:srcRect b="0" l="0" r="0" t="0"/>
                    <a:stretch>
                      <a:fillRect/>
                    </a:stretch>
                  </pic:blipFill>
                  <pic:spPr>
                    <a:xfrm>
                      <a:off x="0" y="0"/>
                      <a:ext cx="561213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ind w:left="720" w:firstLine="0"/>
        <w:rPr/>
      </w:pPr>
      <w:r w:rsidDel="00000000" w:rsidR="00000000" w:rsidRPr="00000000">
        <w:rPr/>
        <w:drawing>
          <wp:inline distB="114300" distT="114300" distL="114300" distR="114300">
            <wp:extent cx="5612130" cy="4381500"/>
            <wp:effectExtent b="0" l="0" r="0" t="0"/>
            <wp:docPr id="2118696545" name="image244.png"/>
            <a:graphic>
              <a:graphicData uri="http://schemas.openxmlformats.org/drawingml/2006/picture">
                <pic:pic>
                  <pic:nvPicPr>
                    <pic:cNvPr id="0" name="image244.png"/>
                    <pic:cNvPicPr preferRelativeResize="0"/>
                  </pic:nvPicPr>
                  <pic:blipFill>
                    <a:blip r:embed="rId185"/>
                    <a:srcRect b="0" l="0" r="0" t="0"/>
                    <a:stretch>
                      <a:fillRect/>
                    </a:stretch>
                  </pic:blipFill>
                  <pic:spPr>
                    <a:xfrm>
                      <a:off x="0" y="0"/>
                      <a:ext cx="561213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ind w:left="720" w:firstLine="0"/>
        <w:rPr/>
      </w:pPr>
      <w:r w:rsidDel="00000000" w:rsidR="00000000" w:rsidRPr="00000000">
        <w:rPr/>
        <w:drawing>
          <wp:inline distB="114300" distT="114300" distL="114300" distR="114300">
            <wp:extent cx="5612130" cy="2590800"/>
            <wp:effectExtent b="0" l="0" r="0" t="0"/>
            <wp:docPr id="2118696461" name="image162.png"/>
            <a:graphic>
              <a:graphicData uri="http://schemas.openxmlformats.org/drawingml/2006/picture">
                <pic:pic>
                  <pic:nvPicPr>
                    <pic:cNvPr id="0" name="image162.png"/>
                    <pic:cNvPicPr preferRelativeResize="0"/>
                  </pic:nvPicPr>
                  <pic:blipFill>
                    <a:blip r:embed="rId186"/>
                    <a:srcRect b="0" l="0" r="0" t="0"/>
                    <a:stretch>
                      <a:fillRect/>
                    </a:stretch>
                  </pic:blipFill>
                  <pic:spPr>
                    <a:xfrm>
                      <a:off x="0" y="0"/>
                      <a:ext cx="5612130" cy="2590800"/>
                    </a:xfrm>
                    <a:prstGeom prst="rect"/>
                    <a:ln/>
                  </pic:spPr>
                </pic:pic>
              </a:graphicData>
            </a:graphic>
          </wp:inline>
        </w:drawing>
      </w:r>
      <w:r w:rsidDel="00000000" w:rsidR="00000000" w:rsidRPr="00000000">
        <w:rPr/>
        <w:drawing>
          <wp:inline distB="114300" distT="114300" distL="114300" distR="114300">
            <wp:extent cx="2800350" cy="1476375"/>
            <wp:effectExtent b="0" l="0" r="0" t="0"/>
            <wp:docPr id="2118696567" name="image268.png"/>
            <a:graphic>
              <a:graphicData uri="http://schemas.openxmlformats.org/drawingml/2006/picture">
                <pic:pic>
                  <pic:nvPicPr>
                    <pic:cNvPr id="0" name="image268.png"/>
                    <pic:cNvPicPr preferRelativeResize="0"/>
                  </pic:nvPicPr>
                  <pic:blipFill>
                    <a:blip r:embed="rId187"/>
                    <a:srcRect b="0" l="0" r="0" t="0"/>
                    <a:stretch>
                      <a:fillRect/>
                    </a:stretch>
                  </pic:blipFill>
                  <pic:spPr>
                    <a:xfrm>
                      <a:off x="0" y="0"/>
                      <a:ext cx="28003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ind w:left="720" w:firstLine="0"/>
        <w:rPr/>
      </w:pPr>
      <w:r w:rsidDel="00000000" w:rsidR="00000000" w:rsidRPr="00000000">
        <w:rPr/>
        <w:drawing>
          <wp:inline distB="114300" distT="114300" distL="114300" distR="114300">
            <wp:extent cx="3162300" cy="2686050"/>
            <wp:effectExtent b="0" l="0" r="0" t="0"/>
            <wp:docPr id="2118696315" name="image17.png"/>
            <a:graphic>
              <a:graphicData uri="http://schemas.openxmlformats.org/drawingml/2006/picture">
                <pic:pic>
                  <pic:nvPicPr>
                    <pic:cNvPr id="0" name="image17.png"/>
                    <pic:cNvPicPr preferRelativeResize="0"/>
                  </pic:nvPicPr>
                  <pic:blipFill>
                    <a:blip r:embed="rId188"/>
                    <a:srcRect b="0" l="0" r="0" t="0"/>
                    <a:stretch>
                      <a:fillRect/>
                    </a:stretch>
                  </pic:blipFill>
                  <pic:spPr>
                    <a:xfrm>
                      <a:off x="0" y="0"/>
                      <a:ext cx="31623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ind w:left="720" w:firstLine="0"/>
        <w:rPr/>
      </w:pPr>
      <w:r w:rsidDel="00000000" w:rsidR="00000000" w:rsidRPr="00000000">
        <w:rPr/>
        <w:drawing>
          <wp:inline distB="114300" distT="114300" distL="114300" distR="114300">
            <wp:extent cx="5612130" cy="1181100"/>
            <wp:effectExtent b="0" l="0" r="0" t="0"/>
            <wp:docPr id="2118696334" name="image34.png"/>
            <a:graphic>
              <a:graphicData uri="http://schemas.openxmlformats.org/drawingml/2006/picture">
                <pic:pic>
                  <pic:nvPicPr>
                    <pic:cNvPr id="0" name="image34.png"/>
                    <pic:cNvPicPr preferRelativeResize="0"/>
                  </pic:nvPicPr>
                  <pic:blipFill>
                    <a:blip r:embed="rId189"/>
                    <a:srcRect b="0" l="0" r="0" t="0"/>
                    <a:stretch>
                      <a:fillRect/>
                    </a:stretch>
                  </pic:blipFill>
                  <pic:spPr>
                    <a:xfrm>
                      <a:off x="0" y="0"/>
                      <a:ext cx="56121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ind w:left="720" w:firstLine="0"/>
        <w:rPr/>
      </w:pPr>
      <w:r w:rsidDel="00000000" w:rsidR="00000000" w:rsidRPr="00000000">
        <w:rPr/>
        <w:drawing>
          <wp:inline distB="114300" distT="114300" distL="114300" distR="114300">
            <wp:extent cx="5612130" cy="4241800"/>
            <wp:effectExtent b="0" l="0" r="0" t="0"/>
            <wp:docPr id="2118696528" name="image229.png"/>
            <a:graphic>
              <a:graphicData uri="http://schemas.openxmlformats.org/drawingml/2006/picture">
                <pic:pic>
                  <pic:nvPicPr>
                    <pic:cNvPr id="0" name="image229.png"/>
                    <pic:cNvPicPr preferRelativeResize="0"/>
                  </pic:nvPicPr>
                  <pic:blipFill>
                    <a:blip r:embed="rId190"/>
                    <a:srcRect b="0" l="0" r="0" t="0"/>
                    <a:stretch>
                      <a:fillRect/>
                    </a:stretch>
                  </pic:blipFill>
                  <pic:spPr>
                    <a:xfrm>
                      <a:off x="0" y="0"/>
                      <a:ext cx="561213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left="720" w:firstLine="0"/>
        <w:rPr/>
      </w:pPr>
      <w:r w:rsidDel="00000000" w:rsidR="00000000" w:rsidRPr="00000000">
        <w:rPr/>
        <w:drawing>
          <wp:inline distB="114300" distT="114300" distL="114300" distR="114300">
            <wp:extent cx="5612130" cy="1219200"/>
            <wp:effectExtent b="0" l="0" r="0" t="0"/>
            <wp:docPr id="2118696414" name="image116.png"/>
            <a:graphic>
              <a:graphicData uri="http://schemas.openxmlformats.org/drawingml/2006/picture">
                <pic:pic>
                  <pic:nvPicPr>
                    <pic:cNvPr id="0" name="image116.png"/>
                    <pic:cNvPicPr preferRelativeResize="0"/>
                  </pic:nvPicPr>
                  <pic:blipFill>
                    <a:blip r:embed="rId191"/>
                    <a:srcRect b="0" l="0" r="0" t="0"/>
                    <a:stretch>
                      <a:fillRect/>
                    </a:stretch>
                  </pic:blipFill>
                  <pic:spPr>
                    <a:xfrm>
                      <a:off x="0" y="0"/>
                      <a:ext cx="561213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ind w:left="720" w:firstLine="0"/>
        <w:rPr/>
      </w:pPr>
      <w:r w:rsidDel="00000000" w:rsidR="00000000" w:rsidRPr="00000000">
        <w:rPr/>
        <w:drawing>
          <wp:inline distB="114300" distT="114300" distL="114300" distR="114300">
            <wp:extent cx="5612130" cy="4140200"/>
            <wp:effectExtent b="0" l="0" r="0" t="0"/>
            <wp:docPr id="2118696458" name="image158.png"/>
            <a:graphic>
              <a:graphicData uri="http://schemas.openxmlformats.org/drawingml/2006/picture">
                <pic:pic>
                  <pic:nvPicPr>
                    <pic:cNvPr id="0" name="image158.png"/>
                    <pic:cNvPicPr preferRelativeResize="0"/>
                  </pic:nvPicPr>
                  <pic:blipFill>
                    <a:blip r:embed="rId192"/>
                    <a:srcRect b="0" l="0" r="0" t="0"/>
                    <a:stretch>
                      <a:fillRect/>
                    </a:stretch>
                  </pic:blipFill>
                  <pic:spPr>
                    <a:xfrm>
                      <a:off x="0" y="0"/>
                      <a:ext cx="561213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ind w:left="720" w:firstLine="0"/>
        <w:rPr/>
      </w:pPr>
      <w:r w:rsidDel="00000000" w:rsidR="00000000" w:rsidRPr="00000000">
        <w:rPr/>
        <w:drawing>
          <wp:inline distB="114300" distT="114300" distL="114300" distR="114300">
            <wp:extent cx="5612130" cy="965200"/>
            <wp:effectExtent b="0" l="0" r="0" t="0"/>
            <wp:docPr id="2118696559" name="image259.png"/>
            <a:graphic>
              <a:graphicData uri="http://schemas.openxmlformats.org/drawingml/2006/picture">
                <pic:pic>
                  <pic:nvPicPr>
                    <pic:cNvPr id="0" name="image259.png"/>
                    <pic:cNvPicPr preferRelativeResize="0"/>
                  </pic:nvPicPr>
                  <pic:blipFill>
                    <a:blip r:embed="rId193"/>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ind w:left="720" w:firstLine="0"/>
        <w:rPr/>
      </w:pPr>
      <w:r w:rsidDel="00000000" w:rsidR="00000000" w:rsidRPr="00000000">
        <w:rPr/>
        <w:drawing>
          <wp:inline distB="114300" distT="114300" distL="114300" distR="114300">
            <wp:extent cx="5410200" cy="3771900"/>
            <wp:effectExtent b="0" l="0" r="0" t="0"/>
            <wp:docPr id="2118696425" name="image127.png"/>
            <a:graphic>
              <a:graphicData uri="http://schemas.openxmlformats.org/drawingml/2006/picture">
                <pic:pic>
                  <pic:nvPicPr>
                    <pic:cNvPr id="0" name="image127.png"/>
                    <pic:cNvPicPr preferRelativeResize="0"/>
                  </pic:nvPicPr>
                  <pic:blipFill>
                    <a:blip r:embed="rId194"/>
                    <a:srcRect b="0" l="0" r="0" t="0"/>
                    <a:stretch>
                      <a:fillRect/>
                    </a:stretch>
                  </pic:blipFill>
                  <pic:spPr>
                    <a:xfrm>
                      <a:off x="0" y="0"/>
                      <a:ext cx="5410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ind w:left="720" w:firstLine="0"/>
        <w:rPr/>
      </w:pPr>
      <w:r w:rsidDel="00000000" w:rsidR="00000000" w:rsidRPr="00000000">
        <w:rPr/>
        <w:drawing>
          <wp:inline distB="114300" distT="114300" distL="114300" distR="114300">
            <wp:extent cx="5612130" cy="787400"/>
            <wp:effectExtent b="0" l="0" r="0" t="0"/>
            <wp:docPr id="2118696615" name="image307.png"/>
            <a:graphic>
              <a:graphicData uri="http://schemas.openxmlformats.org/drawingml/2006/picture">
                <pic:pic>
                  <pic:nvPicPr>
                    <pic:cNvPr id="0" name="image307.png"/>
                    <pic:cNvPicPr preferRelativeResize="0"/>
                  </pic:nvPicPr>
                  <pic:blipFill>
                    <a:blip r:embed="rId195"/>
                    <a:srcRect b="0" l="0" r="0" t="0"/>
                    <a:stretch>
                      <a:fillRect/>
                    </a:stretch>
                  </pic:blipFill>
                  <pic:spPr>
                    <a:xfrm>
                      <a:off x="0" y="0"/>
                      <a:ext cx="561213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ind w:left="720" w:firstLine="0"/>
        <w:rPr/>
      </w:pPr>
      <w:r w:rsidDel="00000000" w:rsidR="00000000" w:rsidRPr="00000000">
        <w:rPr/>
        <w:drawing>
          <wp:inline distB="114300" distT="114300" distL="114300" distR="114300">
            <wp:extent cx="5612130" cy="3987800"/>
            <wp:effectExtent b="0" l="0" r="0" t="0"/>
            <wp:docPr id="2118696347" name="image48.png"/>
            <a:graphic>
              <a:graphicData uri="http://schemas.openxmlformats.org/drawingml/2006/picture">
                <pic:pic>
                  <pic:nvPicPr>
                    <pic:cNvPr id="0" name="image48.png"/>
                    <pic:cNvPicPr preferRelativeResize="0"/>
                  </pic:nvPicPr>
                  <pic:blipFill>
                    <a:blip r:embed="rId196"/>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ind w:left="720" w:firstLine="0"/>
        <w:rPr/>
      </w:pPr>
      <w:r w:rsidDel="00000000" w:rsidR="00000000" w:rsidRPr="00000000">
        <w:rPr/>
        <w:drawing>
          <wp:inline distB="114300" distT="114300" distL="114300" distR="114300">
            <wp:extent cx="5612130" cy="787400"/>
            <wp:effectExtent b="0" l="0" r="0" t="0"/>
            <wp:docPr id="2118696309" name="image11.png"/>
            <a:graphic>
              <a:graphicData uri="http://schemas.openxmlformats.org/drawingml/2006/picture">
                <pic:pic>
                  <pic:nvPicPr>
                    <pic:cNvPr id="0" name="image11.png"/>
                    <pic:cNvPicPr preferRelativeResize="0"/>
                  </pic:nvPicPr>
                  <pic:blipFill>
                    <a:blip r:embed="rId197"/>
                    <a:srcRect b="0" l="0" r="0" t="0"/>
                    <a:stretch>
                      <a:fillRect/>
                    </a:stretch>
                  </pic:blipFill>
                  <pic:spPr>
                    <a:xfrm>
                      <a:off x="0" y="0"/>
                      <a:ext cx="561213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ind w:left="720" w:firstLine="0"/>
        <w:rPr/>
      </w:pPr>
      <w:r w:rsidDel="00000000" w:rsidR="00000000" w:rsidRPr="00000000">
        <w:rPr/>
        <w:drawing>
          <wp:inline distB="114300" distT="114300" distL="114300" distR="114300">
            <wp:extent cx="5612130" cy="3771900"/>
            <wp:effectExtent b="0" l="0" r="0" t="0"/>
            <wp:docPr id="2118696466" name="image167.png"/>
            <a:graphic>
              <a:graphicData uri="http://schemas.openxmlformats.org/drawingml/2006/picture">
                <pic:pic>
                  <pic:nvPicPr>
                    <pic:cNvPr id="0" name="image167.png"/>
                    <pic:cNvPicPr preferRelativeResize="0"/>
                  </pic:nvPicPr>
                  <pic:blipFill>
                    <a:blip r:embed="rId198"/>
                    <a:srcRect b="0" l="0" r="0" t="0"/>
                    <a:stretch>
                      <a:fillRect/>
                    </a:stretch>
                  </pic:blipFill>
                  <pic:spPr>
                    <a:xfrm>
                      <a:off x="0" y="0"/>
                      <a:ext cx="56121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ind w:left="720" w:firstLine="0"/>
        <w:rPr/>
      </w:pPr>
      <w:r w:rsidDel="00000000" w:rsidR="00000000" w:rsidRPr="00000000">
        <w:rPr/>
        <w:drawing>
          <wp:inline distB="114300" distT="114300" distL="114300" distR="114300">
            <wp:extent cx="5612130" cy="812800"/>
            <wp:effectExtent b="0" l="0" r="0" t="0"/>
            <wp:docPr id="2118696350" name="image52.png"/>
            <a:graphic>
              <a:graphicData uri="http://schemas.openxmlformats.org/drawingml/2006/picture">
                <pic:pic>
                  <pic:nvPicPr>
                    <pic:cNvPr id="0" name="image52.png"/>
                    <pic:cNvPicPr preferRelativeResize="0"/>
                  </pic:nvPicPr>
                  <pic:blipFill>
                    <a:blip r:embed="rId199"/>
                    <a:srcRect b="0" l="0" r="0" t="0"/>
                    <a:stretch>
                      <a:fillRect/>
                    </a:stretch>
                  </pic:blipFill>
                  <pic:spPr>
                    <a:xfrm>
                      <a:off x="0" y="0"/>
                      <a:ext cx="561213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ind w:left="720" w:firstLine="0"/>
        <w:rPr/>
      </w:pPr>
      <w:r w:rsidDel="00000000" w:rsidR="00000000" w:rsidRPr="00000000">
        <w:rPr/>
        <w:drawing>
          <wp:inline distB="114300" distT="114300" distL="114300" distR="114300">
            <wp:extent cx="5612130" cy="3835400"/>
            <wp:effectExtent b="0" l="0" r="0" t="0"/>
            <wp:docPr id="2118696344" name="image50.png"/>
            <a:graphic>
              <a:graphicData uri="http://schemas.openxmlformats.org/drawingml/2006/picture">
                <pic:pic>
                  <pic:nvPicPr>
                    <pic:cNvPr id="0" name="image50.png"/>
                    <pic:cNvPicPr preferRelativeResize="0"/>
                  </pic:nvPicPr>
                  <pic:blipFill>
                    <a:blip r:embed="rId200"/>
                    <a:srcRect b="0" l="0" r="0" t="0"/>
                    <a:stretch>
                      <a:fillRect/>
                    </a:stretch>
                  </pic:blipFill>
                  <pic:spPr>
                    <a:xfrm>
                      <a:off x="0" y="0"/>
                      <a:ext cx="56121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ind w:left="720" w:firstLine="0"/>
        <w:rPr/>
      </w:pPr>
      <w:r w:rsidDel="00000000" w:rsidR="00000000" w:rsidRPr="00000000">
        <w:rPr/>
        <w:drawing>
          <wp:inline distB="114300" distT="114300" distL="114300" distR="114300">
            <wp:extent cx="5612130" cy="4254500"/>
            <wp:effectExtent b="0" l="0" r="0" t="0"/>
            <wp:docPr id="2118696389" name="image91.png"/>
            <a:graphic>
              <a:graphicData uri="http://schemas.openxmlformats.org/drawingml/2006/picture">
                <pic:pic>
                  <pic:nvPicPr>
                    <pic:cNvPr id="0" name="image91.png"/>
                    <pic:cNvPicPr preferRelativeResize="0"/>
                  </pic:nvPicPr>
                  <pic:blipFill>
                    <a:blip r:embed="rId201"/>
                    <a:srcRect b="0" l="0" r="0" t="0"/>
                    <a:stretch>
                      <a:fillRect/>
                    </a:stretch>
                  </pic:blipFill>
                  <pic:spPr>
                    <a:xfrm>
                      <a:off x="0" y="0"/>
                      <a:ext cx="561213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ind w:left="720" w:firstLine="0"/>
        <w:rPr/>
      </w:pPr>
      <w:r w:rsidDel="00000000" w:rsidR="00000000" w:rsidRPr="00000000">
        <w:rPr/>
        <w:drawing>
          <wp:inline distB="114300" distT="114300" distL="114300" distR="114300">
            <wp:extent cx="5612130" cy="787400"/>
            <wp:effectExtent b="0" l="0" r="0" t="0"/>
            <wp:docPr id="2118696532" name="image233.png"/>
            <a:graphic>
              <a:graphicData uri="http://schemas.openxmlformats.org/drawingml/2006/picture">
                <pic:pic>
                  <pic:nvPicPr>
                    <pic:cNvPr id="0" name="image233.png"/>
                    <pic:cNvPicPr preferRelativeResize="0"/>
                  </pic:nvPicPr>
                  <pic:blipFill>
                    <a:blip r:embed="rId202"/>
                    <a:srcRect b="0" l="0" r="0" t="0"/>
                    <a:stretch>
                      <a:fillRect/>
                    </a:stretch>
                  </pic:blipFill>
                  <pic:spPr>
                    <a:xfrm>
                      <a:off x="0" y="0"/>
                      <a:ext cx="561213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ind w:left="720" w:firstLine="0"/>
        <w:rPr/>
      </w:pPr>
      <w:r w:rsidDel="00000000" w:rsidR="00000000" w:rsidRPr="00000000">
        <w:rPr/>
        <w:drawing>
          <wp:inline distB="114300" distT="114300" distL="114300" distR="114300">
            <wp:extent cx="5612130" cy="4191000"/>
            <wp:effectExtent b="0" l="0" r="0" t="0"/>
            <wp:docPr id="2118696346" name="image46.png"/>
            <a:graphic>
              <a:graphicData uri="http://schemas.openxmlformats.org/drawingml/2006/picture">
                <pic:pic>
                  <pic:nvPicPr>
                    <pic:cNvPr id="0" name="image46.png"/>
                    <pic:cNvPicPr preferRelativeResize="0"/>
                  </pic:nvPicPr>
                  <pic:blipFill>
                    <a:blip r:embed="rId203"/>
                    <a:srcRect b="0" l="0" r="0" t="0"/>
                    <a:stretch>
                      <a:fillRect/>
                    </a:stretch>
                  </pic:blipFill>
                  <pic:spPr>
                    <a:xfrm>
                      <a:off x="0" y="0"/>
                      <a:ext cx="561213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ind w:left="720" w:firstLine="0"/>
        <w:rPr/>
      </w:pPr>
      <w:r w:rsidDel="00000000" w:rsidR="00000000" w:rsidRPr="00000000">
        <w:rPr/>
        <w:drawing>
          <wp:inline distB="114300" distT="114300" distL="114300" distR="114300">
            <wp:extent cx="5612130" cy="1117600"/>
            <wp:effectExtent b="0" l="0" r="0" t="0"/>
            <wp:docPr id="2118696548" name="image251.png"/>
            <a:graphic>
              <a:graphicData uri="http://schemas.openxmlformats.org/drawingml/2006/picture">
                <pic:pic>
                  <pic:nvPicPr>
                    <pic:cNvPr id="0" name="image251.png"/>
                    <pic:cNvPicPr preferRelativeResize="0"/>
                  </pic:nvPicPr>
                  <pic:blipFill>
                    <a:blip r:embed="rId204"/>
                    <a:srcRect b="0" l="0" r="0" t="0"/>
                    <a:stretch>
                      <a:fillRect/>
                    </a:stretch>
                  </pic:blipFill>
                  <pic:spPr>
                    <a:xfrm>
                      <a:off x="0" y="0"/>
                      <a:ext cx="561213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ind w:left="720" w:firstLine="0"/>
        <w:rPr/>
      </w:pPr>
      <w:r w:rsidDel="00000000" w:rsidR="00000000" w:rsidRPr="00000000">
        <w:rPr/>
        <w:drawing>
          <wp:inline distB="114300" distT="114300" distL="114300" distR="114300">
            <wp:extent cx="5438775" cy="3810000"/>
            <wp:effectExtent b="0" l="0" r="0" t="0"/>
            <wp:docPr id="2118696376" name="image78.png"/>
            <a:graphic>
              <a:graphicData uri="http://schemas.openxmlformats.org/drawingml/2006/picture">
                <pic:pic>
                  <pic:nvPicPr>
                    <pic:cNvPr id="0" name="image78.png"/>
                    <pic:cNvPicPr preferRelativeResize="0"/>
                  </pic:nvPicPr>
                  <pic:blipFill>
                    <a:blip r:embed="rId205"/>
                    <a:srcRect b="0" l="0" r="0" t="0"/>
                    <a:stretch>
                      <a:fillRect/>
                    </a:stretch>
                  </pic:blipFill>
                  <pic:spPr>
                    <a:xfrm>
                      <a:off x="0" y="0"/>
                      <a:ext cx="54387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ind w:left="720" w:firstLine="0"/>
        <w:rPr/>
      </w:pPr>
      <w:r w:rsidDel="00000000" w:rsidR="00000000" w:rsidRPr="00000000">
        <w:rPr/>
        <w:drawing>
          <wp:inline distB="114300" distT="114300" distL="114300" distR="114300">
            <wp:extent cx="5612130" cy="1612900"/>
            <wp:effectExtent b="0" l="0" r="0" t="0"/>
            <wp:docPr id="2118696338" name="image38.png"/>
            <a:graphic>
              <a:graphicData uri="http://schemas.openxmlformats.org/drawingml/2006/picture">
                <pic:pic>
                  <pic:nvPicPr>
                    <pic:cNvPr id="0" name="image38.png"/>
                    <pic:cNvPicPr preferRelativeResize="0"/>
                  </pic:nvPicPr>
                  <pic:blipFill>
                    <a:blip r:embed="rId206"/>
                    <a:srcRect b="0" l="0" r="0" t="0"/>
                    <a:stretch>
                      <a:fillRect/>
                    </a:stretch>
                  </pic:blipFill>
                  <pic:spPr>
                    <a:xfrm>
                      <a:off x="0" y="0"/>
                      <a:ext cx="561213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ind w:left="720" w:firstLine="0"/>
        <w:rPr/>
      </w:pPr>
      <w:r w:rsidDel="00000000" w:rsidR="00000000" w:rsidRPr="00000000">
        <w:rPr/>
        <w:drawing>
          <wp:inline distB="114300" distT="114300" distL="114300" distR="114300">
            <wp:extent cx="4933950" cy="3952875"/>
            <wp:effectExtent b="0" l="0" r="0" t="0"/>
            <wp:docPr id="2118696332" name="image33.png"/>
            <a:graphic>
              <a:graphicData uri="http://schemas.openxmlformats.org/drawingml/2006/picture">
                <pic:pic>
                  <pic:nvPicPr>
                    <pic:cNvPr id="0" name="image33.png"/>
                    <pic:cNvPicPr preferRelativeResize="0"/>
                  </pic:nvPicPr>
                  <pic:blipFill>
                    <a:blip r:embed="rId207"/>
                    <a:srcRect b="0" l="0" r="0" t="0"/>
                    <a:stretch>
                      <a:fillRect/>
                    </a:stretch>
                  </pic:blipFill>
                  <pic:spPr>
                    <a:xfrm>
                      <a:off x="0" y="0"/>
                      <a:ext cx="493395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ind w:left="720" w:firstLine="0"/>
        <w:rPr/>
      </w:pPr>
      <w:r w:rsidDel="00000000" w:rsidR="00000000" w:rsidRPr="00000000">
        <w:rPr/>
        <w:drawing>
          <wp:inline distB="114300" distT="114300" distL="114300" distR="114300">
            <wp:extent cx="5612130" cy="1231900"/>
            <wp:effectExtent b="0" l="0" r="0" t="0"/>
            <wp:docPr id="2118696371" name="image73.png"/>
            <a:graphic>
              <a:graphicData uri="http://schemas.openxmlformats.org/drawingml/2006/picture">
                <pic:pic>
                  <pic:nvPicPr>
                    <pic:cNvPr id="0" name="image73.png"/>
                    <pic:cNvPicPr preferRelativeResize="0"/>
                  </pic:nvPicPr>
                  <pic:blipFill>
                    <a:blip r:embed="rId208"/>
                    <a:srcRect b="0" l="0" r="0" t="0"/>
                    <a:stretch>
                      <a:fillRect/>
                    </a:stretch>
                  </pic:blipFill>
                  <pic:spPr>
                    <a:xfrm>
                      <a:off x="0" y="0"/>
                      <a:ext cx="561213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ind w:left="720" w:firstLine="0"/>
        <w:rPr/>
      </w:pPr>
      <w:r w:rsidDel="00000000" w:rsidR="00000000" w:rsidRPr="00000000">
        <w:rPr/>
        <w:drawing>
          <wp:inline distB="114300" distT="114300" distL="114300" distR="114300">
            <wp:extent cx="4838700" cy="2257425"/>
            <wp:effectExtent b="0" l="0" r="0" t="0"/>
            <wp:docPr id="2118696491" name="image192.png"/>
            <a:graphic>
              <a:graphicData uri="http://schemas.openxmlformats.org/drawingml/2006/picture">
                <pic:pic>
                  <pic:nvPicPr>
                    <pic:cNvPr id="0" name="image192.png"/>
                    <pic:cNvPicPr preferRelativeResize="0"/>
                  </pic:nvPicPr>
                  <pic:blipFill>
                    <a:blip r:embed="rId209"/>
                    <a:srcRect b="0" l="0" r="0" t="0"/>
                    <a:stretch>
                      <a:fillRect/>
                    </a:stretch>
                  </pic:blipFill>
                  <pic:spPr>
                    <a:xfrm>
                      <a:off x="0" y="0"/>
                      <a:ext cx="48387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ind w:left="720" w:firstLine="0"/>
        <w:rPr/>
      </w:pPr>
      <w:r w:rsidDel="00000000" w:rsidR="00000000" w:rsidRPr="00000000">
        <w:rPr/>
        <w:drawing>
          <wp:inline distB="114300" distT="114300" distL="114300" distR="114300">
            <wp:extent cx="4029075" cy="3486150"/>
            <wp:effectExtent b="0" l="0" r="0" t="0"/>
            <wp:docPr id="2118696392" name="image94.png"/>
            <a:graphic>
              <a:graphicData uri="http://schemas.openxmlformats.org/drawingml/2006/picture">
                <pic:pic>
                  <pic:nvPicPr>
                    <pic:cNvPr id="0" name="image94.png"/>
                    <pic:cNvPicPr preferRelativeResize="0"/>
                  </pic:nvPicPr>
                  <pic:blipFill>
                    <a:blip r:embed="rId210"/>
                    <a:srcRect b="0" l="0" r="0" t="0"/>
                    <a:stretch>
                      <a:fillRect/>
                    </a:stretch>
                  </pic:blipFill>
                  <pic:spPr>
                    <a:xfrm>
                      <a:off x="0" y="0"/>
                      <a:ext cx="40290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ind w:left="720" w:firstLine="0"/>
        <w:rPr/>
      </w:pPr>
      <w:r w:rsidDel="00000000" w:rsidR="00000000" w:rsidRPr="00000000">
        <w:rPr/>
        <w:drawing>
          <wp:inline distB="114300" distT="114300" distL="114300" distR="114300">
            <wp:extent cx="5612130" cy="1435100"/>
            <wp:effectExtent b="0" l="0" r="0" t="0"/>
            <wp:docPr id="2118696318" name="image20.png"/>
            <a:graphic>
              <a:graphicData uri="http://schemas.openxmlformats.org/drawingml/2006/picture">
                <pic:pic>
                  <pic:nvPicPr>
                    <pic:cNvPr id="0" name="image20.png"/>
                    <pic:cNvPicPr preferRelativeResize="0"/>
                  </pic:nvPicPr>
                  <pic:blipFill>
                    <a:blip r:embed="rId211"/>
                    <a:srcRect b="0" l="0" r="0" t="0"/>
                    <a:stretch>
                      <a:fillRect/>
                    </a:stretch>
                  </pic:blipFill>
                  <pic:spPr>
                    <a:xfrm>
                      <a:off x="0" y="0"/>
                      <a:ext cx="561213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ind w:left="720" w:firstLine="0"/>
        <w:rPr/>
      </w:pPr>
      <w:r w:rsidDel="00000000" w:rsidR="00000000" w:rsidRPr="00000000">
        <w:rPr/>
        <w:drawing>
          <wp:inline distB="114300" distT="114300" distL="114300" distR="114300">
            <wp:extent cx="4495800" cy="3219450"/>
            <wp:effectExtent b="0" l="0" r="0" t="0"/>
            <wp:docPr id="2118696460" name="image161.png"/>
            <a:graphic>
              <a:graphicData uri="http://schemas.openxmlformats.org/drawingml/2006/picture">
                <pic:pic>
                  <pic:nvPicPr>
                    <pic:cNvPr id="0" name="image161.png"/>
                    <pic:cNvPicPr preferRelativeResize="0"/>
                  </pic:nvPicPr>
                  <pic:blipFill>
                    <a:blip r:embed="rId212"/>
                    <a:srcRect b="0" l="0" r="0" t="0"/>
                    <a:stretch>
                      <a:fillRect/>
                    </a:stretch>
                  </pic:blipFill>
                  <pic:spPr>
                    <a:xfrm>
                      <a:off x="0" y="0"/>
                      <a:ext cx="44958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ind w:left="720" w:firstLine="0"/>
        <w:rPr/>
      </w:pPr>
      <w:r w:rsidDel="00000000" w:rsidR="00000000" w:rsidRPr="00000000">
        <w:rPr/>
        <w:drawing>
          <wp:inline distB="114300" distT="114300" distL="114300" distR="114300">
            <wp:extent cx="5612130" cy="2298700"/>
            <wp:effectExtent b="0" l="0" r="0" t="0"/>
            <wp:docPr id="2118696365" name="image68.png"/>
            <a:graphic>
              <a:graphicData uri="http://schemas.openxmlformats.org/drawingml/2006/picture">
                <pic:pic>
                  <pic:nvPicPr>
                    <pic:cNvPr id="0" name="image68.png"/>
                    <pic:cNvPicPr preferRelativeResize="0"/>
                  </pic:nvPicPr>
                  <pic:blipFill>
                    <a:blip r:embed="rId213"/>
                    <a:srcRect b="0" l="0" r="0" t="0"/>
                    <a:stretch>
                      <a:fillRect/>
                    </a:stretch>
                  </pic:blipFill>
                  <pic:spPr>
                    <a:xfrm>
                      <a:off x="0" y="0"/>
                      <a:ext cx="561213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ind w:left="720" w:firstLine="0"/>
        <w:rPr/>
      </w:pPr>
      <w:r w:rsidDel="00000000" w:rsidR="00000000" w:rsidRPr="00000000">
        <w:rPr/>
        <w:drawing>
          <wp:inline distB="114300" distT="114300" distL="114300" distR="114300">
            <wp:extent cx="4610100" cy="3362325"/>
            <wp:effectExtent b="0" l="0" r="0" t="0"/>
            <wp:docPr id="2118696377" name="image80.png"/>
            <a:graphic>
              <a:graphicData uri="http://schemas.openxmlformats.org/drawingml/2006/picture">
                <pic:pic>
                  <pic:nvPicPr>
                    <pic:cNvPr id="0" name="image80.png"/>
                    <pic:cNvPicPr preferRelativeResize="0"/>
                  </pic:nvPicPr>
                  <pic:blipFill>
                    <a:blip r:embed="rId214"/>
                    <a:srcRect b="0" l="0" r="0" t="0"/>
                    <a:stretch>
                      <a:fillRect/>
                    </a:stretch>
                  </pic:blipFill>
                  <pic:spPr>
                    <a:xfrm>
                      <a:off x="0" y="0"/>
                      <a:ext cx="46101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ind w:left="720" w:firstLine="0"/>
        <w:rPr/>
      </w:pPr>
      <w:r w:rsidDel="00000000" w:rsidR="00000000" w:rsidRPr="00000000">
        <w:rPr/>
        <w:drawing>
          <wp:inline distB="114300" distT="114300" distL="114300" distR="114300">
            <wp:extent cx="5612130" cy="1955800"/>
            <wp:effectExtent b="0" l="0" r="0" t="0"/>
            <wp:docPr id="2118696535" name="image237.png"/>
            <a:graphic>
              <a:graphicData uri="http://schemas.openxmlformats.org/drawingml/2006/picture">
                <pic:pic>
                  <pic:nvPicPr>
                    <pic:cNvPr id="0" name="image237.png"/>
                    <pic:cNvPicPr preferRelativeResize="0"/>
                  </pic:nvPicPr>
                  <pic:blipFill>
                    <a:blip r:embed="rId215"/>
                    <a:srcRect b="0" l="0" r="0" t="0"/>
                    <a:stretch>
                      <a:fillRect/>
                    </a:stretch>
                  </pic:blipFill>
                  <pic:spPr>
                    <a:xfrm>
                      <a:off x="0" y="0"/>
                      <a:ext cx="56121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ind w:left="720" w:firstLine="0"/>
        <w:rPr/>
      </w:pPr>
      <w:r w:rsidDel="00000000" w:rsidR="00000000" w:rsidRPr="00000000">
        <w:rPr/>
        <w:drawing>
          <wp:inline distB="114300" distT="114300" distL="114300" distR="114300">
            <wp:extent cx="4429125" cy="3305175"/>
            <wp:effectExtent b="0" l="0" r="0" t="0"/>
            <wp:docPr id="2118696448" name="image150.png"/>
            <a:graphic>
              <a:graphicData uri="http://schemas.openxmlformats.org/drawingml/2006/picture">
                <pic:pic>
                  <pic:nvPicPr>
                    <pic:cNvPr id="0" name="image150.png"/>
                    <pic:cNvPicPr preferRelativeResize="0"/>
                  </pic:nvPicPr>
                  <pic:blipFill>
                    <a:blip r:embed="rId216"/>
                    <a:srcRect b="0" l="0" r="0" t="0"/>
                    <a:stretch>
                      <a:fillRect/>
                    </a:stretch>
                  </pic:blipFill>
                  <pic:spPr>
                    <a:xfrm>
                      <a:off x="0" y="0"/>
                      <a:ext cx="44291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ind w:left="720" w:firstLine="0"/>
        <w:rPr/>
      </w:pPr>
      <w:r w:rsidDel="00000000" w:rsidR="00000000" w:rsidRPr="00000000">
        <w:rPr/>
        <w:drawing>
          <wp:inline distB="114300" distT="114300" distL="114300" distR="114300">
            <wp:extent cx="5612130" cy="1943100"/>
            <wp:effectExtent b="0" l="0" r="0" t="0"/>
            <wp:docPr id="2118696508" name="image208.png"/>
            <a:graphic>
              <a:graphicData uri="http://schemas.openxmlformats.org/drawingml/2006/picture">
                <pic:pic>
                  <pic:nvPicPr>
                    <pic:cNvPr id="0" name="image208.png"/>
                    <pic:cNvPicPr preferRelativeResize="0"/>
                  </pic:nvPicPr>
                  <pic:blipFill>
                    <a:blip r:embed="rId217"/>
                    <a:srcRect b="0" l="0" r="0" t="0"/>
                    <a:stretch>
                      <a:fillRect/>
                    </a:stretch>
                  </pic:blipFill>
                  <pic:spPr>
                    <a:xfrm>
                      <a:off x="0" y="0"/>
                      <a:ext cx="561213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ind w:left="720" w:firstLine="0"/>
        <w:rPr/>
      </w:pPr>
      <w:r w:rsidDel="00000000" w:rsidR="00000000" w:rsidRPr="00000000">
        <w:rPr/>
        <w:drawing>
          <wp:inline distB="114300" distT="114300" distL="114300" distR="114300">
            <wp:extent cx="5612130" cy="4076700"/>
            <wp:effectExtent b="0" l="0" r="0" t="0"/>
            <wp:docPr id="2118696505" name="image206.png"/>
            <a:graphic>
              <a:graphicData uri="http://schemas.openxmlformats.org/drawingml/2006/picture">
                <pic:pic>
                  <pic:nvPicPr>
                    <pic:cNvPr id="0" name="image206.png"/>
                    <pic:cNvPicPr preferRelativeResize="0"/>
                  </pic:nvPicPr>
                  <pic:blipFill>
                    <a:blip r:embed="rId218"/>
                    <a:srcRect b="0" l="0" r="0" t="0"/>
                    <a:stretch>
                      <a:fillRect/>
                    </a:stretch>
                  </pic:blipFill>
                  <pic:spPr>
                    <a:xfrm>
                      <a:off x="0" y="0"/>
                      <a:ext cx="561213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ind w:left="720" w:firstLine="0"/>
        <w:rPr/>
      </w:pPr>
      <w:r w:rsidDel="00000000" w:rsidR="00000000" w:rsidRPr="00000000">
        <w:rPr/>
        <w:drawing>
          <wp:inline distB="114300" distT="114300" distL="114300" distR="114300">
            <wp:extent cx="5612130" cy="635000"/>
            <wp:effectExtent b="0" l="0" r="0" t="0"/>
            <wp:docPr id="2118696444" name="image145.png"/>
            <a:graphic>
              <a:graphicData uri="http://schemas.openxmlformats.org/drawingml/2006/picture">
                <pic:pic>
                  <pic:nvPicPr>
                    <pic:cNvPr id="0" name="image145.png"/>
                    <pic:cNvPicPr preferRelativeResize="0"/>
                  </pic:nvPicPr>
                  <pic:blipFill>
                    <a:blip r:embed="rId219"/>
                    <a:srcRect b="0" l="0" r="0" t="0"/>
                    <a:stretch>
                      <a:fillRect/>
                    </a:stretch>
                  </pic:blipFill>
                  <pic:spPr>
                    <a:xfrm>
                      <a:off x="0" y="0"/>
                      <a:ext cx="561213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ind w:left="720" w:firstLine="0"/>
        <w:rPr/>
      </w:pPr>
      <w:r w:rsidDel="00000000" w:rsidR="00000000" w:rsidRPr="00000000">
        <w:rPr/>
        <w:drawing>
          <wp:inline distB="114300" distT="114300" distL="114300" distR="114300">
            <wp:extent cx="5612130" cy="3771900"/>
            <wp:effectExtent b="0" l="0" r="0" t="0"/>
            <wp:docPr id="2118696358" name="image60.png"/>
            <a:graphic>
              <a:graphicData uri="http://schemas.openxmlformats.org/drawingml/2006/picture">
                <pic:pic>
                  <pic:nvPicPr>
                    <pic:cNvPr id="0" name="image60.png"/>
                    <pic:cNvPicPr preferRelativeResize="0"/>
                  </pic:nvPicPr>
                  <pic:blipFill>
                    <a:blip r:embed="rId220"/>
                    <a:srcRect b="0" l="0" r="0" t="0"/>
                    <a:stretch>
                      <a:fillRect/>
                    </a:stretch>
                  </pic:blipFill>
                  <pic:spPr>
                    <a:xfrm>
                      <a:off x="0" y="0"/>
                      <a:ext cx="56121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ind w:left="720" w:firstLine="0"/>
        <w:rPr/>
      </w:pPr>
      <w:r w:rsidDel="00000000" w:rsidR="00000000" w:rsidRPr="00000000">
        <w:rPr/>
        <w:drawing>
          <wp:inline distB="114300" distT="114300" distL="114300" distR="114300">
            <wp:extent cx="5612130" cy="4495800"/>
            <wp:effectExtent b="0" l="0" r="0" t="0"/>
            <wp:docPr id="2118696552" name="image253.png"/>
            <a:graphic>
              <a:graphicData uri="http://schemas.openxmlformats.org/drawingml/2006/picture">
                <pic:pic>
                  <pic:nvPicPr>
                    <pic:cNvPr id="0" name="image253.png"/>
                    <pic:cNvPicPr preferRelativeResize="0"/>
                  </pic:nvPicPr>
                  <pic:blipFill>
                    <a:blip r:embed="rId221"/>
                    <a:srcRect b="0" l="0" r="0" t="0"/>
                    <a:stretch>
                      <a:fillRect/>
                    </a:stretch>
                  </pic:blipFill>
                  <pic:spPr>
                    <a:xfrm>
                      <a:off x="0" y="0"/>
                      <a:ext cx="561213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ind w:left="720" w:firstLine="0"/>
        <w:rPr/>
      </w:pPr>
      <w:r w:rsidDel="00000000" w:rsidR="00000000" w:rsidRPr="00000000">
        <w:rPr/>
        <w:drawing>
          <wp:inline distB="114300" distT="114300" distL="114300" distR="114300">
            <wp:extent cx="5612130" cy="4140200"/>
            <wp:effectExtent b="0" l="0" r="0" t="0"/>
            <wp:docPr id="2118696557" name="image258.png"/>
            <a:graphic>
              <a:graphicData uri="http://schemas.openxmlformats.org/drawingml/2006/picture">
                <pic:pic>
                  <pic:nvPicPr>
                    <pic:cNvPr id="0" name="image258.png"/>
                    <pic:cNvPicPr preferRelativeResize="0"/>
                  </pic:nvPicPr>
                  <pic:blipFill>
                    <a:blip r:embed="rId222"/>
                    <a:srcRect b="0" l="0" r="0" t="0"/>
                    <a:stretch>
                      <a:fillRect/>
                    </a:stretch>
                  </pic:blipFill>
                  <pic:spPr>
                    <a:xfrm>
                      <a:off x="0" y="0"/>
                      <a:ext cx="561213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pStyle w:val="Heading2"/>
        <w:numPr>
          <w:ilvl w:val="0"/>
          <w:numId w:val="1"/>
        </w:numPr>
        <w:spacing w:after="0" w:afterAutospacing="0" w:before="240" w:lineRule="auto"/>
        <w:ind w:left="720" w:hanging="360"/>
        <w:rPr>
          <w:b w:val="0"/>
          <w:sz w:val="22"/>
          <w:szCs w:val="22"/>
        </w:rPr>
      </w:pPr>
      <w:bookmarkStart w:colFirst="0" w:colLast="0" w:name="_heading=h.avd2d5o6bpbh" w:id="236"/>
      <w:bookmarkEnd w:id="236"/>
      <w:hyperlink r:id="rId223">
        <w:r w:rsidDel="00000000" w:rsidR="00000000" w:rsidRPr="00000000">
          <w:rPr>
            <w:rFonts w:ascii="Arial" w:cs="Arial" w:eastAsia="Arial" w:hAnsi="Arial"/>
            <w:color w:val="1155cc"/>
            <w:u w:val="single"/>
            <w:rtl w:val="0"/>
          </w:rPr>
          <w:t xml:space="preserve">2_2_1_Conceptos Generales de Cursores Explicitos.pptx</w:t>
        </w:r>
      </w:hyperlink>
      <w:r w:rsidDel="00000000" w:rsidR="00000000" w:rsidRPr="00000000">
        <w:rPr>
          <w:rtl w:val="0"/>
        </w:rPr>
      </w:r>
    </w:p>
    <w:p w:rsidR="00000000" w:rsidDel="00000000" w:rsidP="00000000" w:rsidRDefault="00000000" w:rsidRPr="00000000" w14:paraId="00000558">
      <w:pPr>
        <w:numPr>
          <w:ilvl w:val="0"/>
          <w:numId w:val="1"/>
        </w:numPr>
        <w:ind w:left="720" w:hanging="360"/>
      </w:pPr>
      <w:r w:rsidDel="00000000" w:rsidR="00000000" w:rsidRPr="00000000">
        <w:rPr/>
        <w:drawing>
          <wp:inline distB="114300" distT="114300" distL="114300" distR="114300">
            <wp:extent cx="4838700" cy="2714625"/>
            <wp:effectExtent b="0" l="0" r="0" t="0"/>
            <wp:docPr id="2118696584" name="image285.png"/>
            <a:graphic>
              <a:graphicData uri="http://schemas.openxmlformats.org/drawingml/2006/picture">
                <pic:pic>
                  <pic:nvPicPr>
                    <pic:cNvPr id="0" name="image285.png"/>
                    <pic:cNvPicPr preferRelativeResize="0"/>
                  </pic:nvPicPr>
                  <pic:blipFill>
                    <a:blip r:embed="rId224"/>
                    <a:srcRect b="0" l="0" r="0" t="0"/>
                    <a:stretch>
                      <a:fillRect/>
                    </a:stretch>
                  </pic:blipFill>
                  <pic:spPr>
                    <a:xfrm>
                      <a:off x="0" y="0"/>
                      <a:ext cx="48387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numPr>
          <w:ilvl w:val="0"/>
          <w:numId w:val="1"/>
        </w:numPr>
        <w:ind w:left="720" w:hanging="360"/>
        <w:rPr>
          <w:u w:val="none"/>
        </w:rPr>
      </w:pPr>
      <w:r w:rsidDel="00000000" w:rsidR="00000000" w:rsidRPr="00000000">
        <w:rPr/>
        <w:drawing>
          <wp:inline distB="114300" distT="114300" distL="114300" distR="114300">
            <wp:extent cx="5612130" cy="4114800"/>
            <wp:effectExtent b="0" l="0" r="0" t="0"/>
            <wp:docPr id="2118696564" name="image265.png"/>
            <a:graphic>
              <a:graphicData uri="http://schemas.openxmlformats.org/drawingml/2006/picture">
                <pic:pic>
                  <pic:nvPicPr>
                    <pic:cNvPr id="0" name="image265.png"/>
                    <pic:cNvPicPr preferRelativeResize="0"/>
                  </pic:nvPicPr>
                  <pic:blipFill>
                    <a:blip r:embed="rId225"/>
                    <a:srcRect b="0" l="0" r="0" t="0"/>
                    <a:stretch>
                      <a:fillRect/>
                    </a:stretch>
                  </pic:blipFill>
                  <pic:spPr>
                    <a:xfrm>
                      <a:off x="0" y="0"/>
                      <a:ext cx="561213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numPr>
          <w:ilvl w:val="0"/>
          <w:numId w:val="1"/>
        </w:numPr>
        <w:ind w:left="720" w:hanging="360"/>
        <w:rPr>
          <w:u w:val="none"/>
        </w:rPr>
      </w:pPr>
      <w:r w:rsidDel="00000000" w:rsidR="00000000" w:rsidRPr="00000000">
        <w:rPr/>
        <w:drawing>
          <wp:inline distB="114300" distT="114300" distL="114300" distR="114300">
            <wp:extent cx="5612130" cy="863600"/>
            <wp:effectExtent b="0" l="0" r="0" t="0"/>
            <wp:docPr id="2118696416" name="image118.png"/>
            <a:graphic>
              <a:graphicData uri="http://schemas.openxmlformats.org/drawingml/2006/picture">
                <pic:pic>
                  <pic:nvPicPr>
                    <pic:cNvPr id="0" name="image118.png"/>
                    <pic:cNvPicPr preferRelativeResize="0"/>
                  </pic:nvPicPr>
                  <pic:blipFill>
                    <a:blip r:embed="rId226"/>
                    <a:srcRect b="0" l="0" r="0" t="0"/>
                    <a:stretch>
                      <a:fillRect/>
                    </a:stretch>
                  </pic:blipFill>
                  <pic:spPr>
                    <a:xfrm>
                      <a:off x="0" y="0"/>
                      <a:ext cx="561213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numPr>
          <w:ilvl w:val="0"/>
          <w:numId w:val="1"/>
        </w:numPr>
        <w:ind w:left="720" w:hanging="360"/>
        <w:rPr>
          <w:u w:val="none"/>
        </w:rPr>
      </w:pPr>
      <w:r w:rsidDel="00000000" w:rsidR="00000000" w:rsidRPr="00000000">
        <w:rPr/>
        <w:drawing>
          <wp:inline distB="114300" distT="114300" distL="114300" distR="114300">
            <wp:extent cx="4943475" cy="3829050"/>
            <wp:effectExtent b="0" l="0" r="0" t="0"/>
            <wp:docPr id="2118696340" name="image42.png"/>
            <a:graphic>
              <a:graphicData uri="http://schemas.openxmlformats.org/drawingml/2006/picture">
                <pic:pic>
                  <pic:nvPicPr>
                    <pic:cNvPr id="0" name="image42.png"/>
                    <pic:cNvPicPr preferRelativeResize="0"/>
                  </pic:nvPicPr>
                  <pic:blipFill>
                    <a:blip r:embed="rId227"/>
                    <a:srcRect b="0" l="0" r="0" t="0"/>
                    <a:stretch>
                      <a:fillRect/>
                    </a:stretch>
                  </pic:blipFill>
                  <pic:spPr>
                    <a:xfrm>
                      <a:off x="0" y="0"/>
                      <a:ext cx="494347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numPr>
          <w:ilvl w:val="0"/>
          <w:numId w:val="1"/>
        </w:numPr>
        <w:ind w:left="720" w:hanging="360"/>
        <w:rPr>
          <w:u w:val="none"/>
        </w:rPr>
      </w:pPr>
      <w:r w:rsidDel="00000000" w:rsidR="00000000" w:rsidRPr="00000000">
        <w:rPr/>
        <w:drawing>
          <wp:inline distB="114300" distT="114300" distL="114300" distR="114300">
            <wp:extent cx="5612130" cy="1981200"/>
            <wp:effectExtent b="0" l="0" r="0" t="0"/>
            <wp:docPr id="2118696430" name="image131.png"/>
            <a:graphic>
              <a:graphicData uri="http://schemas.openxmlformats.org/drawingml/2006/picture">
                <pic:pic>
                  <pic:nvPicPr>
                    <pic:cNvPr id="0" name="image131.png"/>
                    <pic:cNvPicPr preferRelativeResize="0"/>
                  </pic:nvPicPr>
                  <pic:blipFill>
                    <a:blip r:embed="rId228"/>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numPr>
          <w:ilvl w:val="0"/>
          <w:numId w:val="1"/>
        </w:numPr>
        <w:ind w:left="720" w:hanging="360"/>
        <w:rPr>
          <w:u w:val="none"/>
        </w:rPr>
      </w:pPr>
      <w:r w:rsidDel="00000000" w:rsidR="00000000" w:rsidRPr="00000000">
        <w:rPr/>
        <w:drawing>
          <wp:inline distB="114300" distT="114300" distL="114300" distR="114300">
            <wp:extent cx="5612130" cy="3505200"/>
            <wp:effectExtent b="0" l="0" r="0" t="0"/>
            <wp:docPr id="2118696307" name="image10.png"/>
            <a:graphic>
              <a:graphicData uri="http://schemas.openxmlformats.org/drawingml/2006/picture">
                <pic:pic>
                  <pic:nvPicPr>
                    <pic:cNvPr id="0" name="image10.png"/>
                    <pic:cNvPicPr preferRelativeResize="0"/>
                  </pic:nvPicPr>
                  <pic:blipFill>
                    <a:blip r:embed="rId229"/>
                    <a:srcRect b="0" l="0" r="0" t="0"/>
                    <a:stretch>
                      <a:fillRect/>
                    </a:stretch>
                  </pic:blipFill>
                  <pic:spPr>
                    <a:xfrm>
                      <a:off x="0" y="0"/>
                      <a:ext cx="56121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numPr>
          <w:ilvl w:val="0"/>
          <w:numId w:val="1"/>
        </w:numPr>
        <w:ind w:left="720" w:hanging="360"/>
        <w:rPr>
          <w:u w:val="none"/>
        </w:rPr>
      </w:pPr>
      <w:r w:rsidDel="00000000" w:rsidR="00000000" w:rsidRPr="00000000">
        <w:rPr/>
        <w:drawing>
          <wp:inline distB="114300" distT="114300" distL="114300" distR="114300">
            <wp:extent cx="5612130" cy="1612900"/>
            <wp:effectExtent b="0" l="0" r="0" t="0"/>
            <wp:docPr id="2118696385" name="image87.png"/>
            <a:graphic>
              <a:graphicData uri="http://schemas.openxmlformats.org/drawingml/2006/picture">
                <pic:pic>
                  <pic:nvPicPr>
                    <pic:cNvPr id="0" name="image87.png"/>
                    <pic:cNvPicPr preferRelativeResize="0"/>
                  </pic:nvPicPr>
                  <pic:blipFill>
                    <a:blip r:embed="rId230"/>
                    <a:srcRect b="0" l="0" r="0" t="0"/>
                    <a:stretch>
                      <a:fillRect/>
                    </a:stretch>
                  </pic:blipFill>
                  <pic:spPr>
                    <a:xfrm>
                      <a:off x="0" y="0"/>
                      <a:ext cx="561213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numPr>
          <w:ilvl w:val="0"/>
          <w:numId w:val="1"/>
        </w:numPr>
        <w:ind w:left="720" w:hanging="360"/>
        <w:rPr>
          <w:u w:val="none"/>
        </w:rPr>
      </w:pPr>
      <w:r w:rsidDel="00000000" w:rsidR="00000000" w:rsidRPr="00000000">
        <w:rPr/>
        <w:drawing>
          <wp:inline distB="114300" distT="114300" distL="114300" distR="114300">
            <wp:extent cx="5612130" cy="4368800"/>
            <wp:effectExtent b="0" l="0" r="0" t="0"/>
            <wp:docPr id="2118696480" name="image181.png"/>
            <a:graphic>
              <a:graphicData uri="http://schemas.openxmlformats.org/drawingml/2006/picture">
                <pic:pic>
                  <pic:nvPicPr>
                    <pic:cNvPr id="0" name="image181.png"/>
                    <pic:cNvPicPr preferRelativeResize="0"/>
                  </pic:nvPicPr>
                  <pic:blipFill>
                    <a:blip r:embed="rId231"/>
                    <a:srcRect b="0" l="0" r="0" t="0"/>
                    <a:stretch>
                      <a:fillRect/>
                    </a:stretch>
                  </pic:blipFill>
                  <pic:spPr>
                    <a:xfrm>
                      <a:off x="0" y="0"/>
                      <a:ext cx="561213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numPr>
          <w:ilvl w:val="0"/>
          <w:numId w:val="1"/>
        </w:numPr>
        <w:ind w:left="720" w:hanging="360"/>
        <w:rPr>
          <w:u w:val="none"/>
        </w:rPr>
      </w:pPr>
      <w:r w:rsidDel="00000000" w:rsidR="00000000" w:rsidRPr="00000000">
        <w:rPr/>
        <w:drawing>
          <wp:inline distB="114300" distT="114300" distL="114300" distR="114300">
            <wp:extent cx="5612130" cy="1524000"/>
            <wp:effectExtent b="0" l="0" r="0" t="0"/>
            <wp:docPr id="2118696390" name="image92.png"/>
            <a:graphic>
              <a:graphicData uri="http://schemas.openxmlformats.org/drawingml/2006/picture">
                <pic:pic>
                  <pic:nvPicPr>
                    <pic:cNvPr id="0" name="image92.png"/>
                    <pic:cNvPicPr preferRelativeResize="0"/>
                  </pic:nvPicPr>
                  <pic:blipFill>
                    <a:blip r:embed="rId232"/>
                    <a:srcRect b="0" l="0" r="0" t="0"/>
                    <a:stretch>
                      <a:fillRect/>
                    </a:stretch>
                  </pic:blipFill>
                  <pic:spPr>
                    <a:xfrm>
                      <a:off x="0" y="0"/>
                      <a:ext cx="561213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pPr>
      <w:r w:rsidDel="00000000" w:rsidR="00000000" w:rsidRPr="00000000">
        <w:rPr/>
        <w:drawing>
          <wp:inline distB="114300" distT="114300" distL="114300" distR="114300">
            <wp:extent cx="5612130" cy="4127500"/>
            <wp:effectExtent b="0" l="0" r="0" t="0"/>
            <wp:docPr id="2118696317" name="image19.png"/>
            <a:graphic>
              <a:graphicData uri="http://schemas.openxmlformats.org/drawingml/2006/picture">
                <pic:pic>
                  <pic:nvPicPr>
                    <pic:cNvPr id="0" name="image19.png"/>
                    <pic:cNvPicPr preferRelativeResize="0"/>
                  </pic:nvPicPr>
                  <pic:blipFill>
                    <a:blip r:embed="rId233"/>
                    <a:srcRect b="0" l="0" r="0" t="0"/>
                    <a:stretch>
                      <a:fillRect/>
                    </a:stretch>
                  </pic:blipFill>
                  <pic:spPr>
                    <a:xfrm>
                      <a:off x="0" y="0"/>
                      <a:ext cx="561213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pPr>
      <w:r w:rsidDel="00000000" w:rsidR="00000000" w:rsidRPr="00000000">
        <w:rPr/>
        <w:drawing>
          <wp:inline distB="114300" distT="114300" distL="114300" distR="114300">
            <wp:extent cx="5612130" cy="939800"/>
            <wp:effectExtent b="0" l="0" r="0" t="0"/>
            <wp:docPr id="2118696488" name="image189.png"/>
            <a:graphic>
              <a:graphicData uri="http://schemas.openxmlformats.org/drawingml/2006/picture">
                <pic:pic>
                  <pic:nvPicPr>
                    <pic:cNvPr id="0" name="image189.png"/>
                    <pic:cNvPicPr preferRelativeResize="0"/>
                  </pic:nvPicPr>
                  <pic:blipFill>
                    <a:blip r:embed="rId234"/>
                    <a:srcRect b="0" l="0" r="0" t="0"/>
                    <a:stretch>
                      <a:fillRect/>
                    </a:stretch>
                  </pic:blipFill>
                  <pic:spPr>
                    <a:xfrm>
                      <a:off x="0" y="0"/>
                      <a:ext cx="561213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pPr>
      <w:r w:rsidDel="00000000" w:rsidR="00000000" w:rsidRPr="00000000">
        <w:rPr/>
        <w:drawing>
          <wp:inline distB="114300" distT="114300" distL="114300" distR="114300">
            <wp:extent cx="5200650" cy="3457575"/>
            <wp:effectExtent b="0" l="0" r="0" t="0"/>
            <wp:docPr id="2118696452" name="image153.png"/>
            <a:graphic>
              <a:graphicData uri="http://schemas.openxmlformats.org/drawingml/2006/picture">
                <pic:pic>
                  <pic:nvPicPr>
                    <pic:cNvPr id="0" name="image153.png"/>
                    <pic:cNvPicPr preferRelativeResize="0"/>
                  </pic:nvPicPr>
                  <pic:blipFill>
                    <a:blip r:embed="rId235"/>
                    <a:srcRect b="0" l="0" r="0" t="0"/>
                    <a:stretch>
                      <a:fillRect/>
                    </a:stretch>
                  </pic:blipFill>
                  <pic:spPr>
                    <a:xfrm>
                      <a:off x="0" y="0"/>
                      <a:ext cx="52006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pPr>
      <w:r w:rsidDel="00000000" w:rsidR="00000000" w:rsidRPr="00000000">
        <w:rPr/>
        <w:drawing>
          <wp:inline distB="114300" distT="114300" distL="114300" distR="114300">
            <wp:extent cx="5612130" cy="1308100"/>
            <wp:effectExtent b="0" l="0" r="0" t="0"/>
            <wp:docPr id="2118696349" name="image51.png"/>
            <a:graphic>
              <a:graphicData uri="http://schemas.openxmlformats.org/drawingml/2006/picture">
                <pic:pic>
                  <pic:nvPicPr>
                    <pic:cNvPr id="0" name="image51.png"/>
                    <pic:cNvPicPr preferRelativeResize="0"/>
                  </pic:nvPicPr>
                  <pic:blipFill>
                    <a:blip r:embed="rId236"/>
                    <a:srcRect b="0" l="0" r="0" t="0"/>
                    <a:stretch>
                      <a:fillRect/>
                    </a:stretch>
                  </pic:blipFill>
                  <pic:spPr>
                    <a:xfrm>
                      <a:off x="0" y="0"/>
                      <a:ext cx="561213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pPr>
      <w:r w:rsidDel="00000000" w:rsidR="00000000" w:rsidRPr="00000000">
        <w:rPr/>
        <w:drawing>
          <wp:inline distB="114300" distT="114300" distL="114300" distR="114300">
            <wp:extent cx="5612130" cy="3975100"/>
            <wp:effectExtent b="0" l="0" r="0" t="0"/>
            <wp:docPr id="2118696429" name="image132.png"/>
            <a:graphic>
              <a:graphicData uri="http://schemas.openxmlformats.org/drawingml/2006/picture">
                <pic:pic>
                  <pic:nvPicPr>
                    <pic:cNvPr id="0" name="image132.png"/>
                    <pic:cNvPicPr preferRelativeResize="0"/>
                  </pic:nvPicPr>
                  <pic:blipFill>
                    <a:blip r:embed="rId237"/>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drawing>
          <wp:inline distB="114300" distT="114300" distL="114300" distR="114300">
            <wp:extent cx="5612130" cy="1371600"/>
            <wp:effectExtent b="0" l="0" r="0" t="0"/>
            <wp:docPr id="2118696489" name="image190.png"/>
            <a:graphic>
              <a:graphicData uri="http://schemas.openxmlformats.org/drawingml/2006/picture">
                <pic:pic>
                  <pic:nvPicPr>
                    <pic:cNvPr id="0" name="image190.png"/>
                    <pic:cNvPicPr preferRelativeResize="0"/>
                  </pic:nvPicPr>
                  <pic:blipFill>
                    <a:blip r:embed="rId238"/>
                    <a:srcRect b="0" l="0" r="0" t="0"/>
                    <a:stretch>
                      <a:fillRect/>
                    </a:stretch>
                  </pic:blipFill>
                  <pic:spPr>
                    <a:xfrm>
                      <a:off x="0" y="0"/>
                      <a:ext cx="56121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pPr>
      <w:r w:rsidDel="00000000" w:rsidR="00000000" w:rsidRPr="00000000">
        <w:rPr/>
        <w:drawing>
          <wp:inline distB="114300" distT="114300" distL="114300" distR="114300">
            <wp:extent cx="5612130" cy="4318000"/>
            <wp:effectExtent b="0" l="0" r="0" t="0"/>
            <wp:docPr id="2118696304" name="image5.png"/>
            <a:graphic>
              <a:graphicData uri="http://schemas.openxmlformats.org/drawingml/2006/picture">
                <pic:pic>
                  <pic:nvPicPr>
                    <pic:cNvPr id="0" name="image5.png"/>
                    <pic:cNvPicPr preferRelativeResize="0"/>
                  </pic:nvPicPr>
                  <pic:blipFill>
                    <a:blip r:embed="rId239"/>
                    <a:srcRect b="0" l="0" r="0" t="0"/>
                    <a:stretch>
                      <a:fillRect/>
                    </a:stretch>
                  </pic:blipFill>
                  <pic:spPr>
                    <a:xfrm>
                      <a:off x="0" y="0"/>
                      <a:ext cx="561213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pPr>
      <w:r w:rsidDel="00000000" w:rsidR="00000000" w:rsidRPr="00000000">
        <w:rPr/>
        <w:drawing>
          <wp:inline distB="114300" distT="114300" distL="114300" distR="114300">
            <wp:extent cx="5612130" cy="2006600"/>
            <wp:effectExtent b="0" l="0" r="0" t="0"/>
            <wp:docPr id="2118696451" name="image152.png"/>
            <a:graphic>
              <a:graphicData uri="http://schemas.openxmlformats.org/drawingml/2006/picture">
                <pic:pic>
                  <pic:nvPicPr>
                    <pic:cNvPr id="0" name="image152.png"/>
                    <pic:cNvPicPr preferRelativeResize="0"/>
                  </pic:nvPicPr>
                  <pic:blipFill>
                    <a:blip r:embed="rId240"/>
                    <a:srcRect b="0" l="0" r="0" t="0"/>
                    <a:stretch>
                      <a:fillRect/>
                    </a:stretch>
                  </pic:blipFill>
                  <pic:spPr>
                    <a:xfrm>
                      <a:off x="0" y="0"/>
                      <a:ext cx="561213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rPr/>
      </w:pPr>
      <w:r w:rsidDel="00000000" w:rsidR="00000000" w:rsidRPr="00000000">
        <w:rPr/>
        <w:drawing>
          <wp:inline distB="114300" distT="114300" distL="114300" distR="114300">
            <wp:extent cx="5612130" cy="3505200"/>
            <wp:effectExtent b="0" l="0" r="0" t="0"/>
            <wp:docPr id="2118696484" name="image185.png"/>
            <a:graphic>
              <a:graphicData uri="http://schemas.openxmlformats.org/drawingml/2006/picture">
                <pic:pic>
                  <pic:nvPicPr>
                    <pic:cNvPr id="0" name="image185.png"/>
                    <pic:cNvPicPr preferRelativeResize="0"/>
                  </pic:nvPicPr>
                  <pic:blipFill>
                    <a:blip r:embed="rId241"/>
                    <a:srcRect b="0" l="0" r="0" t="0"/>
                    <a:stretch>
                      <a:fillRect/>
                    </a:stretch>
                  </pic:blipFill>
                  <pic:spPr>
                    <a:xfrm>
                      <a:off x="0" y="0"/>
                      <a:ext cx="56121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pPr>
      <w:r w:rsidDel="00000000" w:rsidR="00000000" w:rsidRPr="00000000">
        <w:rPr/>
        <w:drawing>
          <wp:inline distB="114300" distT="114300" distL="114300" distR="114300">
            <wp:extent cx="5612130" cy="1155700"/>
            <wp:effectExtent b="0" l="0" r="0" t="0"/>
            <wp:docPr id="2118696539" name="image243.png"/>
            <a:graphic>
              <a:graphicData uri="http://schemas.openxmlformats.org/drawingml/2006/picture">
                <pic:pic>
                  <pic:nvPicPr>
                    <pic:cNvPr id="0" name="image243.png"/>
                    <pic:cNvPicPr preferRelativeResize="0"/>
                  </pic:nvPicPr>
                  <pic:blipFill>
                    <a:blip r:embed="rId242"/>
                    <a:srcRect b="0" l="0" r="0" t="0"/>
                    <a:stretch>
                      <a:fillRect/>
                    </a:stretch>
                  </pic:blipFill>
                  <pic:spPr>
                    <a:xfrm>
                      <a:off x="0" y="0"/>
                      <a:ext cx="56121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pPr>
      <w:r w:rsidDel="00000000" w:rsidR="00000000" w:rsidRPr="00000000">
        <w:rPr/>
        <w:drawing>
          <wp:inline distB="114300" distT="114300" distL="114300" distR="114300">
            <wp:extent cx="5612130" cy="4279900"/>
            <wp:effectExtent b="0" l="0" r="0" t="0"/>
            <wp:docPr id="2118696417" name="image119.png"/>
            <a:graphic>
              <a:graphicData uri="http://schemas.openxmlformats.org/drawingml/2006/picture">
                <pic:pic>
                  <pic:nvPicPr>
                    <pic:cNvPr id="0" name="image119.png"/>
                    <pic:cNvPicPr preferRelativeResize="0"/>
                  </pic:nvPicPr>
                  <pic:blipFill>
                    <a:blip r:embed="rId243"/>
                    <a:srcRect b="0" l="0" r="0" t="0"/>
                    <a:stretch>
                      <a:fillRect/>
                    </a:stretch>
                  </pic:blipFill>
                  <pic:spPr>
                    <a:xfrm>
                      <a:off x="0" y="0"/>
                      <a:ext cx="561213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drawing>
          <wp:inline distB="114300" distT="114300" distL="114300" distR="114300">
            <wp:extent cx="5612130" cy="1181100"/>
            <wp:effectExtent b="0" l="0" r="0" t="0"/>
            <wp:docPr id="2118696464" name="image165.png"/>
            <a:graphic>
              <a:graphicData uri="http://schemas.openxmlformats.org/drawingml/2006/picture">
                <pic:pic>
                  <pic:nvPicPr>
                    <pic:cNvPr id="0" name="image165.png"/>
                    <pic:cNvPicPr preferRelativeResize="0"/>
                  </pic:nvPicPr>
                  <pic:blipFill>
                    <a:blip r:embed="rId244"/>
                    <a:srcRect b="0" l="0" r="0" t="0"/>
                    <a:stretch>
                      <a:fillRect/>
                    </a:stretch>
                  </pic:blipFill>
                  <pic:spPr>
                    <a:xfrm>
                      <a:off x="0" y="0"/>
                      <a:ext cx="56121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pPr>
      <w:r w:rsidDel="00000000" w:rsidR="00000000" w:rsidRPr="00000000">
        <w:rPr/>
        <w:drawing>
          <wp:inline distB="114300" distT="114300" distL="114300" distR="114300">
            <wp:extent cx="5612130" cy="4203700"/>
            <wp:effectExtent b="0" l="0" r="0" t="0"/>
            <wp:docPr id="2118696598" name="image299.png"/>
            <a:graphic>
              <a:graphicData uri="http://schemas.openxmlformats.org/drawingml/2006/picture">
                <pic:pic>
                  <pic:nvPicPr>
                    <pic:cNvPr id="0" name="image299.png"/>
                    <pic:cNvPicPr preferRelativeResize="0"/>
                  </pic:nvPicPr>
                  <pic:blipFill>
                    <a:blip r:embed="rId245"/>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drawing>
          <wp:inline distB="114300" distT="114300" distL="114300" distR="114300">
            <wp:extent cx="5612130" cy="927100"/>
            <wp:effectExtent b="0" l="0" r="0" t="0"/>
            <wp:docPr id="2118696589" name="image289.png"/>
            <a:graphic>
              <a:graphicData uri="http://schemas.openxmlformats.org/drawingml/2006/picture">
                <pic:pic>
                  <pic:nvPicPr>
                    <pic:cNvPr id="0" name="image289.png"/>
                    <pic:cNvPicPr preferRelativeResize="0"/>
                  </pic:nvPicPr>
                  <pic:blipFill>
                    <a:blip r:embed="rId246"/>
                    <a:srcRect b="0" l="0" r="0" t="0"/>
                    <a:stretch>
                      <a:fillRect/>
                    </a:stretch>
                  </pic:blipFill>
                  <pic:spPr>
                    <a:xfrm>
                      <a:off x="0" y="0"/>
                      <a:ext cx="561213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pPr>
      <w:r w:rsidDel="00000000" w:rsidR="00000000" w:rsidRPr="00000000">
        <w:rPr/>
        <w:drawing>
          <wp:inline distB="114300" distT="114300" distL="114300" distR="114300">
            <wp:extent cx="5612130" cy="4000500"/>
            <wp:effectExtent b="0" l="0" r="0" t="0"/>
            <wp:docPr id="2118696561" name="image262.png"/>
            <a:graphic>
              <a:graphicData uri="http://schemas.openxmlformats.org/drawingml/2006/picture">
                <pic:pic>
                  <pic:nvPicPr>
                    <pic:cNvPr id="0" name="image262.png"/>
                    <pic:cNvPicPr preferRelativeResize="0"/>
                  </pic:nvPicPr>
                  <pic:blipFill>
                    <a:blip r:embed="rId247"/>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pPr>
      <w:r w:rsidDel="00000000" w:rsidR="00000000" w:rsidRPr="00000000">
        <w:rPr/>
        <w:drawing>
          <wp:inline distB="114300" distT="114300" distL="114300" distR="114300">
            <wp:extent cx="5612130" cy="1358900"/>
            <wp:effectExtent b="0" l="0" r="0" t="0"/>
            <wp:docPr id="2118696434" name="image137.png"/>
            <a:graphic>
              <a:graphicData uri="http://schemas.openxmlformats.org/drawingml/2006/picture">
                <pic:pic>
                  <pic:nvPicPr>
                    <pic:cNvPr id="0" name="image137.png"/>
                    <pic:cNvPicPr preferRelativeResize="0"/>
                  </pic:nvPicPr>
                  <pic:blipFill>
                    <a:blip r:embed="rId248"/>
                    <a:srcRect b="0" l="0" r="0" t="0"/>
                    <a:stretch>
                      <a:fillRect/>
                    </a:stretch>
                  </pic:blipFill>
                  <pic:spPr>
                    <a:xfrm>
                      <a:off x="0" y="0"/>
                      <a:ext cx="561213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pPr>
      <w:r w:rsidDel="00000000" w:rsidR="00000000" w:rsidRPr="00000000">
        <w:rPr/>
        <w:drawing>
          <wp:inline distB="114300" distT="114300" distL="114300" distR="114300">
            <wp:extent cx="5612130" cy="4152900"/>
            <wp:effectExtent b="0" l="0" r="0" t="0"/>
            <wp:docPr id="2118696560" name="image261.png"/>
            <a:graphic>
              <a:graphicData uri="http://schemas.openxmlformats.org/drawingml/2006/picture">
                <pic:pic>
                  <pic:nvPicPr>
                    <pic:cNvPr id="0" name="image261.png"/>
                    <pic:cNvPicPr preferRelativeResize="0"/>
                  </pic:nvPicPr>
                  <pic:blipFill>
                    <a:blip r:embed="rId249"/>
                    <a:srcRect b="0" l="0" r="0" t="0"/>
                    <a:stretch>
                      <a:fillRect/>
                    </a:stretch>
                  </pic:blipFill>
                  <pic:spPr>
                    <a:xfrm>
                      <a:off x="0" y="0"/>
                      <a:ext cx="561213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pPr>
      <w:r w:rsidDel="00000000" w:rsidR="00000000" w:rsidRPr="00000000">
        <w:rPr/>
        <w:drawing>
          <wp:inline distB="114300" distT="114300" distL="114300" distR="114300">
            <wp:extent cx="5612130" cy="1587500"/>
            <wp:effectExtent b="0" l="0" r="0" t="0"/>
            <wp:docPr id="2118696301" name="image3.png"/>
            <a:graphic>
              <a:graphicData uri="http://schemas.openxmlformats.org/drawingml/2006/picture">
                <pic:pic>
                  <pic:nvPicPr>
                    <pic:cNvPr id="0" name="image3.png"/>
                    <pic:cNvPicPr preferRelativeResize="0"/>
                  </pic:nvPicPr>
                  <pic:blipFill>
                    <a:blip r:embed="rId250"/>
                    <a:srcRect b="0" l="0" r="0" t="0"/>
                    <a:stretch>
                      <a:fillRect/>
                    </a:stretch>
                  </pic:blipFill>
                  <pic:spPr>
                    <a:xfrm>
                      <a:off x="0" y="0"/>
                      <a:ext cx="56121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pPr>
      <w:r w:rsidDel="00000000" w:rsidR="00000000" w:rsidRPr="00000000">
        <w:rPr/>
        <w:drawing>
          <wp:inline distB="114300" distT="114300" distL="114300" distR="114300">
            <wp:extent cx="5612130" cy="4229100"/>
            <wp:effectExtent b="0" l="0" r="0" t="0"/>
            <wp:docPr id="2118696525" name="image225.png"/>
            <a:graphic>
              <a:graphicData uri="http://schemas.openxmlformats.org/drawingml/2006/picture">
                <pic:pic>
                  <pic:nvPicPr>
                    <pic:cNvPr id="0" name="image225.png"/>
                    <pic:cNvPicPr preferRelativeResize="0"/>
                  </pic:nvPicPr>
                  <pic:blipFill>
                    <a:blip r:embed="rId251"/>
                    <a:srcRect b="0" l="0" r="0" t="0"/>
                    <a:stretch>
                      <a:fillRect/>
                    </a:stretch>
                  </pic:blipFill>
                  <pic:spPr>
                    <a:xfrm>
                      <a:off x="0" y="0"/>
                      <a:ext cx="56121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drawing>
          <wp:inline distB="114300" distT="114300" distL="114300" distR="114300">
            <wp:extent cx="5612130" cy="1816100"/>
            <wp:effectExtent b="0" l="0" r="0" t="0"/>
            <wp:docPr id="2118696487" name="image186.png"/>
            <a:graphic>
              <a:graphicData uri="http://schemas.openxmlformats.org/drawingml/2006/picture">
                <pic:pic>
                  <pic:nvPicPr>
                    <pic:cNvPr id="0" name="image186.png"/>
                    <pic:cNvPicPr preferRelativeResize="0"/>
                  </pic:nvPicPr>
                  <pic:blipFill>
                    <a:blip r:embed="rId252"/>
                    <a:srcRect b="0" l="0" r="0" t="0"/>
                    <a:stretch>
                      <a:fillRect/>
                    </a:stretch>
                  </pic:blipFill>
                  <pic:spPr>
                    <a:xfrm>
                      <a:off x="0" y="0"/>
                      <a:ext cx="561213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pPr>
      <w:r w:rsidDel="00000000" w:rsidR="00000000" w:rsidRPr="00000000">
        <w:rPr/>
        <w:drawing>
          <wp:inline distB="114300" distT="114300" distL="114300" distR="114300">
            <wp:extent cx="5612130" cy="4127500"/>
            <wp:effectExtent b="0" l="0" r="0" t="0"/>
            <wp:docPr id="2118696423" name="image124.png"/>
            <a:graphic>
              <a:graphicData uri="http://schemas.openxmlformats.org/drawingml/2006/picture">
                <pic:pic>
                  <pic:nvPicPr>
                    <pic:cNvPr id="0" name="image124.png"/>
                    <pic:cNvPicPr preferRelativeResize="0"/>
                  </pic:nvPicPr>
                  <pic:blipFill>
                    <a:blip r:embed="rId253"/>
                    <a:srcRect b="0" l="0" r="0" t="0"/>
                    <a:stretch>
                      <a:fillRect/>
                    </a:stretch>
                  </pic:blipFill>
                  <pic:spPr>
                    <a:xfrm>
                      <a:off x="0" y="0"/>
                      <a:ext cx="561213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pPr>
      <w:r w:rsidDel="00000000" w:rsidR="00000000" w:rsidRPr="00000000">
        <w:rPr/>
        <w:drawing>
          <wp:inline distB="114300" distT="114300" distL="114300" distR="114300">
            <wp:extent cx="5612130" cy="965200"/>
            <wp:effectExtent b="0" l="0" r="0" t="0"/>
            <wp:docPr id="2118696519" name="image218.png"/>
            <a:graphic>
              <a:graphicData uri="http://schemas.openxmlformats.org/drawingml/2006/picture">
                <pic:pic>
                  <pic:nvPicPr>
                    <pic:cNvPr id="0" name="image218.png"/>
                    <pic:cNvPicPr preferRelativeResize="0"/>
                  </pic:nvPicPr>
                  <pic:blipFill>
                    <a:blip r:embed="rId254"/>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drawing>
          <wp:inline distB="114300" distT="114300" distL="114300" distR="114300">
            <wp:extent cx="5612130" cy="3225800"/>
            <wp:effectExtent b="0" l="0" r="0" t="0"/>
            <wp:docPr id="2118696302" name="image4.png"/>
            <a:graphic>
              <a:graphicData uri="http://schemas.openxmlformats.org/drawingml/2006/picture">
                <pic:pic>
                  <pic:nvPicPr>
                    <pic:cNvPr id="0" name="image4.png"/>
                    <pic:cNvPicPr preferRelativeResize="0"/>
                  </pic:nvPicPr>
                  <pic:blipFill>
                    <a:blip r:embed="rId255"/>
                    <a:srcRect b="0" l="0" r="0" t="0"/>
                    <a:stretch>
                      <a:fillRect/>
                    </a:stretch>
                  </pic:blipFill>
                  <pic:spPr>
                    <a:xfrm>
                      <a:off x="0" y="0"/>
                      <a:ext cx="561213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pStyle w:val="Heading2"/>
        <w:numPr>
          <w:ilvl w:val="0"/>
          <w:numId w:val="1"/>
        </w:numPr>
        <w:spacing w:after="0" w:afterAutospacing="0" w:before="240" w:lineRule="auto"/>
        <w:ind w:left="720" w:hanging="360"/>
        <w:rPr>
          <w:b w:val="0"/>
          <w:sz w:val="22"/>
          <w:szCs w:val="22"/>
        </w:rPr>
      </w:pPr>
      <w:bookmarkStart w:colFirst="0" w:colLast="0" w:name="_heading=h.cipdr72c7rma" w:id="246"/>
      <w:bookmarkEnd w:id="246"/>
      <w:hyperlink r:id="rId256">
        <w:r w:rsidDel="00000000" w:rsidR="00000000" w:rsidRPr="00000000">
          <w:rPr>
            <w:rFonts w:ascii="Arial" w:cs="Arial" w:eastAsia="Arial" w:hAnsi="Arial"/>
            <w:color w:val="1155cc"/>
            <w:u w:val="single"/>
            <w:rtl w:val="0"/>
          </w:rPr>
          <w:t xml:space="preserve">2_2_2_Incorporando Cursores Explicitos Simples a Bloques PLSQL.pptx</w:t>
        </w:r>
      </w:hyperlink>
      <w:r w:rsidDel="00000000" w:rsidR="00000000" w:rsidRPr="00000000">
        <w:rPr>
          <w:rtl w:val="0"/>
        </w:rPr>
      </w:r>
    </w:p>
    <w:p w:rsidR="00000000" w:rsidDel="00000000" w:rsidP="00000000" w:rsidRDefault="00000000" w:rsidRPr="00000000" w14:paraId="00000580">
      <w:pPr>
        <w:numPr>
          <w:ilvl w:val="0"/>
          <w:numId w:val="1"/>
        </w:numPr>
        <w:ind w:left="720" w:hanging="360"/>
      </w:pPr>
      <w:r w:rsidDel="00000000" w:rsidR="00000000" w:rsidRPr="00000000">
        <w:rPr/>
        <w:drawing>
          <wp:inline distB="114300" distT="114300" distL="114300" distR="114300">
            <wp:extent cx="5612130" cy="4394200"/>
            <wp:effectExtent b="0" l="0" r="0" t="0"/>
            <wp:docPr id="2118696591" name="image292.png"/>
            <a:graphic>
              <a:graphicData uri="http://schemas.openxmlformats.org/drawingml/2006/picture">
                <pic:pic>
                  <pic:nvPicPr>
                    <pic:cNvPr id="0" name="image292.png"/>
                    <pic:cNvPicPr preferRelativeResize="0"/>
                  </pic:nvPicPr>
                  <pic:blipFill>
                    <a:blip r:embed="rId257"/>
                    <a:srcRect b="0" l="0" r="0" t="0"/>
                    <a:stretch>
                      <a:fillRect/>
                    </a:stretch>
                  </pic:blipFill>
                  <pic:spPr>
                    <a:xfrm>
                      <a:off x="0" y="0"/>
                      <a:ext cx="561213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numPr>
          <w:ilvl w:val="0"/>
          <w:numId w:val="1"/>
        </w:numPr>
        <w:ind w:left="720" w:hanging="360"/>
        <w:rPr>
          <w:u w:val="none"/>
        </w:rPr>
      </w:pPr>
      <w:r w:rsidDel="00000000" w:rsidR="00000000" w:rsidRPr="00000000">
        <w:rPr/>
        <w:drawing>
          <wp:inline distB="114300" distT="114300" distL="114300" distR="114300">
            <wp:extent cx="5612130" cy="1143000"/>
            <wp:effectExtent b="0" l="0" r="0" t="0"/>
            <wp:docPr id="2118696406" name="image107.png"/>
            <a:graphic>
              <a:graphicData uri="http://schemas.openxmlformats.org/drawingml/2006/picture">
                <pic:pic>
                  <pic:nvPicPr>
                    <pic:cNvPr id="0" name="image107.png"/>
                    <pic:cNvPicPr preferRelativeResize="0"/>
                  </pic:nvPicPr>
                  <pic:blipFill>
                    <a:blip r:embed="rId258"/>
                    <a:srcRect b="0" l="0" r="0" t="0"/>
                    <a:stretch>
                      <a:fillRect/>
                    </a:stretch>
                  </pic:blipFill>
                  <pic:spPr>
                    <a:xfrm>
                      <a:off x="0" y="0"/>
                      <a:ext cx="561213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numPr>
          <w:ilvl w:val="0"/>
          <w:numId w:val="1"/>
        </w:numPr>
        <w:ind w:left="720" w:hanging="360"/>
        <w:rPr>
          <w:u w:val="none"/>
        </w:rPr>
      </w:pPr>
      <w:r w:rsidDel="00000000" w:rsidR="00000000" w:rsidRPr="00000000">
        <w:rPr/>
        <w:drawing>
          <wp:inline distB="114300" distT="114300" distL="114300" distR="114300">
            <wp:extent cx="5612130" cy="4229100"/>
            <wp:effectExtent b="0" l="0" r="0" t="0"/>
            <wp:docPr id="2118696446" name="image147.png"/>
            <a:graphic>
              <a:graphicData uri="http://schemas.openxmlformats.org/drawingml/2006/picture">
                <pic:pic>
                  <pic:nvPicPr>
                    <pic:cNvPr id="0" name="image147.png"/>
                    <pic:cNvPicPr preferRelativeResize="0"/>
                  </pic:nvPicPr>
                  <pic:blipFill>
                    <a:blip r:embed="rId259"/>
                    <a:srcRect b="0" l="0" r="0" t="0"/>
                    <a:stretch>
                      <a:fillRect/>
                    </a:stretch>
                  </pic:blipFill>
                  <pic:spPr>
                    <a:xfrm>
                      <a:off x="0" y="0"/>
                      <a:ext cx="56121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numPr>
          <w:ilvl w:val="0"/>
          <w:numId w:val="1"/>
        </w:numPr>
        <w:ind w:left="720" w:hanging="360"/>
        <w:rPr>
          <w:u w:val="none"/>
        </w:rPr>
      </w:pPr>
      <w:r w:rsidDel="00000000" w:rsidR="00000000" w:rsidRPr="00000000">
        <w:rPr/>
        <w:drawing>
          <wp:inline distB="114300" distT="114300" distL="114300" distR="114300">
            <wp:extent cx="5612130" cy="1727200"/>
            <wp:effectExtent b="0" l="0" r="0" t="0"/>
            <wp:docPr id="2118696483" name="image184.png"/>
            <a:graphic>
              <a:graphicData uri="http://schemas.openxmlformats.org/drawingml/2006/picture">
                <pic:pic>
                  <pic:nvPicPr>
                    <pic:cNvPr id="0" name="image184.png"/>
                    <pic:cNvPicPr preferRelativeResize="0"/>
                  </pic:nvPicPr>
                  <pic:blipFill>
                    <a:blip r:embed="rId260"/>
                    <a:srcRect b="0" l="0" r="0" t="0"/>
                    <a:stretch>
                      <a:fillRect/>
                    </a:stretch>
                  </pic:blipFill>
                  <pic:spPr>
                    <a:xfrm>
                      <a:off x="0" y="0"/>
                      <a:ext cx="56121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numPr>
          <w:ilvl w:val="0"/>
          <w:numId w:val="1"/>
        </w:numPr>
        <w:ind w:left="720" w:hanging="360"/>
        <w:rPr>
          <w:u w:val="none"/>
        </w:rPr>
      </w:pPr>
      <w:r w:rsidDel="00000000" w:rsidR="00000000" w:rsidRPr="00000000">
        <w:rPr/>
        <w:drawing>
          <wp:inline distB="114300" distT="114300" distL="114300" distR="114300">
            <wp:extent cx="5612130" cy="4089400"/>
            <wp:effectExtent b="0" l="0" r="0" t="0"/>
            <wp:docPr id="2118696299" name="image1.png"/>
            <a:graphic>
              <a:graphicData uri="http://schemas.openxmlformats.org/drawingml/2006/picture">
                <pic:pic>
                  <pic:nvPicPr>
                    <pic:cNvPr id="0" name="image1.png"/>
                    <pic:cNvPicPr preferRelativeResize="0"/>
                  </pic:nvPicPr>
                  <pic:blipFill>
                    <a:blip r:embed="rId261"/>
                    <a:srcRect b="0" l="0" r="0" t="0"/>
                    <a:stretch>
                      <a:fillRect/>
                    </a:stretch>
                  </pic:blipFill>
                  <pic:spPr>
                    <a:xfrm>
                      <a:off x="0" y="0"/>
                      <a:ext cx="561213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numPr>
          <w:ilvl w:val="0"/>
          <w:numId w:val="1"/>
        </w:numPr>
        <w:ind w:left="720" w:hanging="360"/>
        <w:rPr>
          <w:u w:val="none"/>
        </w:rPr>
      </w:pPr>
      <w:r w:rsidDel="00000000" w:rsidR="00000000" w:rsidRPr="00000000">
        <w:rPr/>
        <w:drawing>
          <wp:inline distB="114300" distT="114300" distL="114300" distR="114300">
            <wp:extent cx="5612130" cy="1714500"/>
            <wp:effectExtent b="0" l="0" r="0" t="0"/>
            <wp:docPr id="2118696470" name="image171.png"/>
            <a:graphic>
              <a:graphicData uri="http://schemas.openxmlformats.org/drawingml/2006/picture">
                <pic:pic>
                  <pic:nvPicPr>
                    <pic:cNvPr id="0" name="image171.png"/>
                    <pic:cNvPicPr preferRelativeResize="0"/>
                  </pic:nvPicPr>
                  <pic:blipFill>
                    <a:blip r:embed="rId262"/>
                    <a:srcRect b="0" l="0" r="0" t="0"/>
                    <a:stretch>
                      <a:fillRect/>
                    </a:stretch>
                  </pic:blipFill>
                  <pic:spPr>
                    <a:xfrm>
                      <a:off x="0" y="0"/>
                      <a:ext cx="561213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numPr>
          <w:ilvl w:val="0"/>
          <w:numId w:val="1"/>
        </w:numPr>
        <w:ind w:left="720" w:hanging="360"/>
        <w:rPr>
          <w:u w:val="none"/>
        </w:rPr>
      </w:pPr>
      <w:r w:rsidDel="00000000" w:rsidR="00000000" w:rsidRPr="00000000">
        <w:rPr/>
        <w:drawing>
          <wp:inline distB="114300" distT="114300" distL="114300" distR="114300">
            <wp:extent cx="5612130" cy="4343400"/>
            <wp:effectExtent b="0" l="0" r="0" t="0"/>
            <wp:docPr id="2118696533" name="image234.png"/>
            <a:graphic>
              <a:graphicData uri="http://schemas.openxmlformats.org/drawingml/2006/picture">
                <pic:pic>
                  <pic:nvPicPr>
                    <pic:cNvPr id="0" name="image234.png"/>
                    <pic:cNvPicPr preferRelativeResize="0"/>
                  </pic:nvPicPr>
                  <pic:blipFill>
                    <a:blip r:embed="rId263"/>
                    <a:srcRect b="0" l="0" r="0" t="0"/>
                    <a:stretch>
                      <a:fillRect/>
                    </a:stretch>
                  </pic:blipFill>
                  <pic:spPr>
                    <a:xfrm>
                      <a:off x="0" y="0"/>
                      <a:ext cx="561213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numPr>
          <w:ilvl w:val="0"/>
          <w:numId w:val="1"/>
        </w:numPr>
        <w:ind w:left="720" w:hanging="360"/>
        <w:rPr>
          <w:u w:val="none"/>
        </w:rPr>
      </w:pPr>
      <w:r w:rsidDel="00000000" w:rsidR="00000000" w:rsidRPr="00000000">
        <w:rPr/>
        <w:drawing>
          <wp:inline distB="114300" distT="114300" distL="114300" distR="114300">
            <wp:extent cx="5612130" cy="1803400"/>
            <wp:effectExtent b="0" l="0" r="0" t="0"/>
            <wp:docPr id="2118696518" name="image219.png"/>
            <a:graphic>
              <a:graphicData uri="http://schemas.openxmlformats.org/drawingml/2006/picture">
                <pic:pic>
                  <pic:nvPicPr>
                    <pic:cNvPr id="0" name="image219.png"/>
                    <pic:cNvPicPr preferRelativeResize="0"/>
                  </pic:nvPicPr>
                  <pic:blipFill>
                    <a:blip r:embed="rId264"/>
                    <a:srcRect b="0" l="0" r="0" t="0"/>
                    <a:stretch>
                      <a:fillRect/>
                    </a:stretch>
                  </pic:blipFill>
                  <pic:spPr>
                    <a:xfrm>
                      <a:off x="0" y="0"/>
                      <a:ext cx="561213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numPr>
          <w:ilvl w:val="0"/>
          <w:numId w:val="1"/>
        </w:numPr>
        <w:ind w:left="720" w:hanging="360"/>
        <w:rPr>
          <w:u w:val="none"/>
        </w:rPr>
      </w:pPr>
      <w:r w:rsidDel="00000000" w:rsidR="00000000" w:rsidRPr="00000000">
        <w:rPr/>
        <w:drawing>
          <wp:inline distB="114300" distT="114300" distL="114300" distR="114300">
            <wp:extent cx="5612130" cy="4381500"/>
            <wp:effectExtent b="0" l="0" r="0" t="0"/>
            <wp:docPr id="2118696521" name="image221.png"/>
            <a:graphic>
              <a:graphicData uri="http://schemas.openxmlformats.org/drawingml/2006/picture">
                <pic:pic>
                  <pic:nvPicPr>
                    <pic:cNvPr id="0" name="image221.png"/>
                    <pic:cNvPicPr preferRelativeResize="0"/>
                  </pic:nvPicPr>
                  <pic:blipFill>
                    <a:blip r:embed="rId265"/>
                    <a:srcRect b="0" l="0" r="0" t="0"/>
                    <a:stretch>
                      <a:fillRect/>
                    </a:stretch>
                  </pic:blipFill>
                  <pic:spPr>
                    <a:xfrm>
                      <a:off x="0" y="0"/>
                      <a:ext cx="561213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numPr>
          <w:ilvl w:val="0"/>
          <w:numId w:val="1"/>
        </w:numPr>
        <w:ind w:left="720" w:hanging="360"/>
        <w:rPr>
          <w:u w:val="none"/>
        </w:rPr>
      </w:pPr>
      <w:r w:rsidDel="00000000" w:rsidR="00000000" w:rsidRPr="00000000">
        <w:rPr/>
        <w:drawing>
          <wp:inline distB="114300" distT="114300" distL="114300" distR="114300">
            <wp:extent cx="5612130" cy="1790700"/>
            <wp:effectExtent b="0" l="0" r="0" t="0"/>
            <wp:docPr id="2118696397" name="image98.png"/>
            <a:graphic>
              <a:graphicData uri="http://schemas.openxmlformats.org/drawingml/2006/picture">
                <pic:pic>
                  <pic:nvPicPr>
                    <pic:cNvPr id="0" name="image98.png"/>
                    <pic:cNvPicPr preferRelativeResize="0"/>
                  </pic:nvPicPr>
                  <pic:blipFill>
                    <a:blip r:embed="rId266"/>
                    <a:srcRect b="0" l="0" r="0" t="0"/>
                    <a:stretch>
                      <a:fillRect/>
                    </a:stretch>
                  </pic:blipFill>
                  <pic:spPr>
                    <a:xfrm>
                      <a:off x="0" y="0"/>
                      <a:ext cx="561213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numPr>
          <w:ilvl w:val="0"/>
          <w:numId w:val="1"/>
        </w:numPr>
        <w:ind w:left="720" w:hanging="360"/>
        <w:rPr>
          <w:u w:val="none"/>
        </w:rPr>
      </w:pPr>
      <w:r w:rsidDel="00000000" w:rsidR="00000000" w:rsidRPr="00000000">
        <w:rPr/>
        <w:drawing>
          <wp:inline distB="114300" distT="114300" distL="114300" distR="114300">
            <wp:extent cx="5612130" cy="3733800"/>
            <wp:effectExtent b="0" l="0" r="0" t="0"/>
            <wp:docPr id="2118696497" name="image197.png"/>
            <a:graphic>
              <a:graphicData uri="http://schemas.openxmlformats.org/drawingml/2006/picture">
                <pic:pic>
                  <pic:nvPicPr>
                    <pic:cNvPr id="0" name="image197.png"/>
                    <pic:cNvPicPr preferRelativeResize="0"/>
                  </pic:nvPicPr>
                  <pic:blipFill>
                    <a:blip r:embed="rId267"/>
                    <a:srcRect b="0" l="0" r="0" t="0"/>
                    <a:stretch>
                      <a:fillRect/>
                    </a:stretch>
                  </pic:blipFill>
                  <pic:spPr>
                    <a:xfrm>
                      <a:off x="0" y="0"/>
                      <a:ext cx="56121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numPr>
          <w:ilvl w:val="0"/>
          <w:numId w:val="1"/>
        </w:numPr>
        <w:ind w:left="720" w:hanging="360"/>
        <w:rPr>
          <w:u w:val="none"/>
        </w:rPr>
      </w:pPr>
      <w:r w:rsidDel="00000000" w:rsidR="00000000" w:rsidRPr="00000000">
        <w:rPr/>
        <w:drawing>
          <wp:inline distB="114300" distT="114300" distL="114300" distR="114300">
            <wp:extent cx="5612130" cy="1384300"/>
            <wp:effectExtent b="0" l="0" r="0" t="0"/>
            <wp:docPr id="2118696556" name="image257.png"/>
            <a:graphic>
              <a:graphicData uri="http://schemas.openxmlformats.org/drawingml/2006/picture">
                <pic:pic>
                  <pic:nvPicPr>
                    <pic:cNvPr id="0" name="image257.png"/>
                    <pic:cNvPicPr preferRelativeResize="0"/>
                  </pic:nvPicPr>
                  <pic:blipFill>
                    <a:blip r:embed="rId268"/>
                    <a:srcRect b="0" l="0" r="0" t="0"/>
                    <a:stretch>
                      <a:fillRect/>
                    </a:stretch>
                  </pic:blipFill>
                  <pic:spPr>
                    <a:xfrm>
                      <a:off x="0" y="0"/>
                      <a:ext cx="561213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numPr>
          <w:ilvl w:val="0"/>
          <w:numId w:val="1"/>
        </w:numPr>
        <w:ind w:left="720" w:hanging="360"/>
        <w:rPr>
          <w:u w:val="none"/>
        </w:rPr>
      </w:pPr>
      <w:r w:rsidDel="00000000" w:rsidR="00000000" w:rsidRPr="00000000">
        <w:rPr/>
        <w:drawing>
          <wp:inline distB="114300" distT="114300" distL="114300" distR="114300">
            <wp:extent cx="5543550" cy="4686300"/>
            <wp:effectExtent b="0" l="0" r="0" t="0"/>
            <wp:docPr id="2118696566" name="image267.png"/>
            <a:graphic>
              <a:graphicData uri="http://schemas.openxmlformats.org/drawingml/2006/picture">
                <pic:pic>
                  <pic:nvPicPr>
                    <pic:cNvPr id="0" name="image267.png"/>
                    <pic:cNvPicPr preferRelativeResize="0"/>
                  </pic:nvPicPr>
                  <pic:blipFill>
                    <a:blip r:embed="rId269"/>
                    <a:srcRect b="0" l="0" r="0" t="0"/>
                    <a:stretch>
                      <a:fillRect/>
                    </a:stretch>
                  </pic:blipFill>
                  <pic:spPr>
                    <a:xfrm>
                      <a:off x="0" y="0"/>
                      <a:ext cx="55435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numPr>
          <w:ilvl w:val="0"/>
          <w:numId w:val="1"/>
        </w:numPr>
        <w:ind w:left="720" w:hanging="360"/>
        <w:rPr>
          <w:u w:val="none"/>
        </w:rPr>
      </w:pPr>
      <w:r w:rsidDel="00000000" w:rsidR="00000000" w:rsidRPr="00000000">
        <w:rPr/>
        <w:drawing>
          <wp:inline distB="114300" distT="114300" distL="114300" distR="114300">
            <wp:extent cx="5612130" cy="1384300"/>
            <wp:effectExtent b="0" l="0" r="0" t="0"/>
            <wp:docPr id="2118696374" name="image76.png"/>
            <a:graphic>
              <a:graphicData uri="http://schemas.openxmlformats.org/drawingml/2006/picture">
                <pic:pic>
                  <pic:nvPicPr>
                    <pic:cNvPr id="0" name="image76.png"/>
                    <pic:cNvPicPr preferRelativeResize="0"/>
                  </pic:nvPicPr>
                  <pic:blipFill>
                    <a:blip r:embed="rId270"/>
                    <a:srcRect b="0" l="0" r="0" t="0"/>
                    <a:stretch>
                      <a:fillRect/>
                    </a:stretch>
                  </pic:blipFill>
                  <pic:spPr>
                    <a:xfrm>
                      <a:off x="0" y="0"/>
                      <a:ext cx="561213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numPr>
          <w:ilvl w:val="0"/>
          <w:numId w:val="1"/>
        </w:numPr>
        <w:ind w:left="720" w:hanging="360"/>
        <w:rPr>
          <w:u w:val="none"/>
        </w:rPr>
      </w:pPr>
      <w:r w:rsidDel="00000000" w:rsidR="00000000" w:rsidRPr="00000000">
        <w:rPr/>
        <w:drawing>
          <wp:inline distB="114300" distT="114300" distL="114300" distR="114300">
            <wp:extent cx="5612130" cy="4432300"/>
            <wp:effectExtent b="0" l="0" r="0" t="0"/>
            <wp:docPr id="2118696300" name="image2.png"/>
            <a:graphic>
              <a:graphicData uri="http://schemas.openxmlformats.org/drawingml/2006/picture">
                <pic:pic>
                  <pic:nvPicPr>
                    <pic:cNvPr id="0" name="image2.png"/>
                    <pic:cNvPicPr preferRelativeResize="0"/>
                  </pic:nvPicPr>
                  <pic:blipFill>
                    <a:blip r:embed="rId271"/>
                    <a:srcRect b="0" l="0" r="0" t="0"/>
                    <a:stretch>
                      <a:fillRect/>
                    </a:stretch>
                  </pic:blipFill>
                  <pic:spPr>
                    <a:xfrm>
                      <a:off x="0" y="0"/>
                      <a:ext cx="561213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numPr>
          <w:ilvl w:val="0"/>
          <w:numId w:val="1"/>
        </w:numPr>
        <w:ind w:left="720" w:hanging="360"/>
        <w:rPr>
          <w:u w:val="none"/>
        </w:rPr>
      </w:pPr>
      <w:r w:rsidDel="00000000" w:rsidR="00000000" w:rsidRPr="00000000">
        <w:rPr/>
        <w:drawing>
          <wp:inline distB="114300" distT="114300" distL="114300" distR="114300">
            <wp:extent cx="5612130" cy="1511300"/>
            <wp:effectExtent b="0" l="0" r="0" t="0"/>
            <wp:docPr id="2118696531" name="image232.png"/>
            <a:graphic>
              <a:graphicData uri="http://schemas.openxmlformats.org/drawingml/2006/picture">
                <pic:pic>
                  <pic:nvPicPr>
                    <pic:cNvPr id="0" name="image232.png"/>
                    <pic:cNvPicPr preferRelativeResize="0"/>
                  </pic:nvPicPr>
                  <pic:blipFill>
                    <a:blip r:embed="rId272"/>
                    <a:srcRect b="0" l="0" r="0" t="0"/>
                    <a:stretch>
                      <a:fillRect/>
                    </a:stretch>
                  </pic:blipFill>
                  <pic:spPr>
                    <a:xfrm>
                      <a:off x="0" y="0"/>
                      <a:ext cx="561213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numPr>
          <w:ilvl w:val="0"/>
          <w:numId w:val="1"/>
        </w:numPr>
        <w:ind w:left="720" w:hanging="360"/>
        <w:rPr>
          <w:u w:val="none"/>
        </w:rPr>
      </w:pPr>
      <w:r w:rsidDel="00000000" w:rsidR="00000000" w:rsidRPr="00000000">
        <w:rPr/>
        <w:drawing>
          <wp:inline distB="114300" distT="114300" distL="114300" distR="114300">
            <wp:extent cx="5612130" cy="4152900"/>
            <wp:effectExtent b="0" l="0" r="0" t="0"/>
            <wp:docPr id="2118696454" name="image155.png"/>
            <a:graphic>
              <a:graphicData uri="http://schemas.openxmlformats.org/drawingml/2006/picture">
                <pic:pic>
                  <pic:nvPicPr>
                    <pic:cNvPr id="0" name="image155.png"/>
                    <pic:cNvPicPr preferRelativeResize="0"/>
                  </pic:nvPicPr>
                  <pic:blipFill>
                    <a:blip r:embed="rId273"/>
                    <a:srcRect b="0" l="0" r="0" t="0"/>
                    <a:stretch>
                      <a:fillRect/>
                    </a:stretch>
                  </pic:blipFill>
                  <pic:spPr>
                    <a:xfrm>
                      <a:off x="0" y="0"/>
                      <a:ext cx="561213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numPr>
          <w:ilvl w:val="0"/>
          <w:numId w:val="1"/>
        </w:numPr>
        <w:ind w:left="720" w:hanging="360"/>
        <w:rPr>
          <w:u w:val="none"/>
        </w:rPr>
      </w:pPr>
      <w:r w:rsidDel="00000000" w:rsidR="00000000" w:rsidRPr="00000000">
        <w:rPr/>
        <w:drawing>
          <wp:inline distB="114300" distT="114300" distL="114300" distR="114300">
            <wp:extent cx="5612130" cy="1206500"/>
            <wp:effectExtent b="0" l="0" r="0" t="0"/>
            <wp:docPr id="2118696479" name="image180.png"/>
            <a:graphic>
              <a:graphicData uri="http://schemas.openxmlformats.org/drawingml/2006/picture">
                <pic:pic>
                  <pic:nvPicPr>
                    <pic:cNvPr id="0" name="image180.png"/>
                    <pic:cNvPicPr preferRelativeResize="0"/>
                  </pic:nvPicPr>
                  <pic:blipFill>
                    <a:blip r:embed="rId274"/>
                    <a:srcRect b="0" l="0" r="0" t="0"/>
                    <a:stretch>
                      <a:fillRect/>
                    </a:stretch>
                  </pic:blipFill>
                  <pic:spPr>
                    <a:xfrm>
                      <a:off x="0" y="0"/>
                      <a:ext cx="561213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numPr>
          <w:ilvl w:val="0"/>
          <w:numId w:val="1"/>
        </w:numPr>
        <w:ind w:left="720" w:hanging="360"/>
        <w:rPr>
          <w:u w:val="none"/>
        </w:rPr>
      </w:pPr>
      <w:r w:rsidDel="00000000" w:rsidR="00000000" w:rsidRPr="00000000">
        <w:rPr/>
        <w:drawing>
          <wp:inline distB="114300" distT="114300" distL="114300" distR="114300">
            <wp:extent cx="5343525" cy="4572000"/>
            <wp:effectExtent b="0" l="0" r="0" t="0"/>
            <wp:docPr id="2118696433" name="image135.png"/>
            <a:graphic>
              <a:graphicData uri="http://schemas.openxmlformats.org/drawingml/2006/picture">
                <pic:pic>
                  <pic:nvPicPr>
                    <pic:cNvPr id="0" name="image135.png"/>
                    <pic:cNvPicPr preferRelativeResize="0"/>
                  </pic:nvPicPr>
                  <pic:blipFill>
                    <a:blip r:embed="rId275"/>
                    <a:srcRect b="0" l="0" r="0" t="0"/>
                    <a:stretch>
                      <a:fillRect/>
                    </a:stretch>
                  </pic:blipFill>
                  <pic:spPr>
                    <a:xfrm>
                      <a:off x="0" y="0"/>
                      <a:ext cx="53435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numPr>
          <w:ilvl w:val="0"/>
          <w:numId w:val="1"/>
        </w:numPr>
        <w:ind w:left="720" w:hanging="360"/>
        <w:rPr>
          <w:u w:val="none"/>
        </w:rPr>
      </w:pPr>
      <w:r w:rsidDel="00000000" w:rsidR="00000000" w:rsidRPr="00000000">
        <w:rPr/>
        <w:drawing>
          <wp:inline distB="114300" distT="114300" distL="114300" distR="114300">
            <wp:extent cx="5612130" cy="1016000"/>
            <wp:effectExtent b="0" l="0" r="0" t="0"/>
            <wp:docPr id="2118696322" name="image22.png"/>
            <a:graphic>
              <a:graphicData uri="http://schemas.openxmlformats.org/drawingml/2006/picture">
                <pic:pic>
                  <pic:nvPicPr>
                    <pic:cNvPr id="0" name="image22.png"/>
                    <pic:cNvPicPr preferRelativeResize="0"/>
                  </pic:nvPicPr>
                  <pic:blipFill>
                    <a:blip r:embed="rId276"/>
                    <a:srcRect b="0" l="0" r="0" t="0"/>
                    <a:stretch>
                      <a:fillRect/>
                    </a:stretch>
                  </pic:blipFill>
                  <pic:spPr>
                    <a:xfrm>
                      <a:off x="0" y="0"/>
                      <a:ext cx="561213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numPr>
          <w:ilvl w:val="0"/>
          <w:numId w:val="1"/>
        </w:numPr>
        <w:ind w:left="720" w:hanging="360"/>
        <w:rPr>
          <w:u w:val="none"/>
        </w:rPr>
      </w:pPr>
      <w:r w:rsidDel="00000000" w:rsidR="00000000" w:rsidRPr="00000000">
        <w:rPr/>
        <w:drawing>
          <wp:inline distB="114300" distT="114300" distL="114300" distR="114300">
            <wp:extent cx="5457825" cy="4572000"/>
            <wp:effectExtent b="0" l="0" r="0" t="0"/>
            <wp:docPr id="2118696495" name="image196.png"/>
            <a:graphic>
              <a:graphicData uri="http://schemas.openxmlformats.org/drawingml/2006/picture">
                <pic:pic>
                  <pic:nvPicPr>
                    <pic:cNvPr id="0" name="image196.png"/>
                    <pic:cNvPicPr preferRelativeResize="0"/>
                  </pic:nvPicPr>
                  <pic:blipFill>
                    <a:blip r:embed="rId277"/>
                    <a:srcRect b="0" l="0" r="0" t="0"/>
                    <a:stretch>
                      <a:fillRect/>
                    </a:stretch>
                  </pic:blipFill>
                  <pic:spPr>
                    <a:xfrm>
                      <a:off x="0" y="0"/>
                      <a:ext cx="54578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numPr>
          <w:ilvl w:val="0"/>
          <w:numId w:val="1"/>
        </w:numPr>
        <w:ind w:left="720" w:hanging="360"/>
        <w:rPr>
          <w:u w:val="none"/>
        </w:rPr>
      </w:pPr>
      <w:r w:rsidDel="00000000" w:rsidR="00000000" w:rsidRPr="00000000">
        <w:rPr/>
        <w:drawing>
          <wp:inline distB="114300" distT="114300" distL="114300" distR="114300">
            <wp:extent cx="5612130" cy="2247900"/>
            <wp:effectExtent b="0" l="0" r="0" t="0"/>
            <wp:docPr id="2118696498" name="image199.png"/>
            <a:graphic>
              <a:graphicData uri="http://schemas.openxmlformats.org/drawingml/2006/picture">
                <pic:pic>
                  <pic:nvPicPr>
                    <pic:cNvPr id="0" name="image199.png"/>
                    <pic:cNvPicPr preferRelativeResize="0"/>
                  </pic:nvPicPr>
                  <pic:blipFill>
                    <a:blip r:embed="rId278"/>
                    <a:srcRect b="0" l="0" r="0" t="0"/>
                    <a:stretch>
                      <a:fillRect/>
                    </a:stretch>
                  </pic:blipFill>
                  <pic:spPr>
                    <a:xfrm>
                      <a:off x="0" y="0"/>
                      <a:ext cx="561213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numPr>
          <w:ilvl w:val="0"/>
          <w:numId w:val="1"/>
        </w:numPr>
        <w:ind w:left="720" w:hanging="360"/>
        <w:rPr>
          <w:u w:val="none"/>
        </w:rPr>
      </w:pPr>
      <w:r w:rsidDel="00000000" w:rsidR="00000000" w:rsidRPr="00000000">
        <w:rPr/>
        <w:drawing>
          <wp:inline distB="114300" distT="114300" distL="114300" distR="114300">
            <wp:extent cx="5612130" cy="4127500"/>
            <wp:effectExtent b="0" l="0" r="0" t="0"/>
            <wp:docPr id="2118696355" name="image56.png"/>
            <a:graphic>
              <a:graphicData uri="http://schemas.openxmlformats.org/drawingml/2006/picture">
                <pic:pic>
                  <pic:nvPicPr>
                    <pic:cNvPr id="0" name="image56.png"/>
                    <pic:cNvPicPr preferRelativeResize="0"/>
                  </pic:nvPicPr>
                  <pic:blipFill>
                    <a:blip r:embed="rId279"/>
                    <a:srcRect b="0" l="0" r="0" t="0"/>
                    <a:stretch>
                      <a:fillRect/>
                    </a:stretch>
                  </pic:blipFill>
                  <pic:spPr>
                    <a:xfrm>
                      <a:off x="0" y="0"/>
                      <a:ext cx="5612130" cy="4127500"/>
                    </a:xfrm>
                    <a:prstGeom prst="rect"/>
                    <a:ln/>
                  </pic:spPr>
                </pic:pic>
              </a:graphicData>
            </a:graphic>
          </wp:inline>
        </w:drawing>
      </w:r>
      <w:r w:rsidDel="00000000" w:rsidR="00000000" w:rsidRPr="00000000">
        <w:rPr>
          <w:rtl w:val="0"/>
        </w:rPr>
      </w:r>
    </w:p>
    <w:sdt>
      <w:sdtPr>
        <w:tag w:val="goog_rdk_10"/>
      </w:sdtPr>
      <w:sdtContent>
        <w:p w:rsidR="00000000" w:rsidDel="00000000" w:rsidP="00000000" w:rsidRDefault="00000000" w:rsidRPr="00000000" w14:paraId="00000597">
          <w:pPr>
            <w:numPr>
              <w:ilvl w:val="0"/>
              <w:numId w:val="1"/>
            </w:numPr>
            <w:ind w:left="720" w:hanging="360"/>
            <w:rPr>
              <w:ins w:author="JOSE LUIS OPORTO VALENZUELA" w:id="0" w:date="2024-05-22T03:39:48Z"/>
              <w:u w:val="none"/>
            </w:rPr>
          </w:pPr>
          <w:r w:rsidDel="00000000" w:rsidR="00000000" w:rsidRPr="00000000">
            <w:rPr/>
            <w:drawing>
              <wp:inline distB="114300" distT="114300" distL="114300" distR="114300">
                <wp:extent cx="5612130" cy="1219200"/>
                <wp:effectExtent b="0" l="0" r="0" t="0"/>
                <wp:docPr id="2118696335" name="image37.png"/>
                <a:graphic>
                  <a:graphicData uri="http://schemas.openxmlformats.org/drawingml/2006/picture">
                    <pic:pic>
                      <pic:nvPicPr>
                        <pic:cNvPr id="0" name="image37.png"/>
                        <pic:cNvPicPr preferRelativeResize="0"/>
                      </pic:nvPicPr>
                      <pic:blipFill>
                        <a:blip r:embed="rId280"/>
                        <a:srcRect b="0" l="0" r="0" t="0"/>
                        <a:stretch>
                          <a:fillRect/>
                        </a:stretch>
                      </pic:blipFill>
                      <pic:spPr>
                        <a:xfrm>
                          <a:off x="0" y="0"/>
                          <a:ext cx="5612130" cy="1219200"/>
                        </a:xfrm>
                        <a:prstGeom prst="rect"/>
                        <a:ln/>
                      </pic:spPr>
                    </pic:pic>
                  </a:graphicData>
                </a:graphic>
              </wp:inline>
            </w:drawing>
          </w:r>
          <w:sdt>
            <w:sdtPr>
              <w:tag w:val="goog_rdk_9"/>
            </w:sdtPr>
            <w:sdtContent>
              <w:ins w:author="JOSE LUIS OPORTO VALENZUELA" w:id="0" w:date="2024-05-22T03:39:48Z">
                <w:r w:rsidDel="00000000" w:rsidR="00000000" w:rsidRPr="00000000">
                  <w:rPr>
                    <w:rtl w:val="0"/>
                  </w:rPr>
                </w:r>
              </w:ins>
            </w:sdtContent>
          </w:sdt>
        </w:p>
      </w:sdtContent>
    </w:sdt>
    <w:p w:rsidR="00000000" w:rsidDel="00000000" w:rsidP="00000000" w:rsidRDefault="00000000" w:rsidRPr="00000000" w14:paraId="00000598">
      <w:pPr>
        <w:numPr>
          <w:ilvl w:val="0"/>
          <w:numId w:val="1"/>
        </w:numPr>
        <w:ind w:left="720" w:hanging="360"/>
      </w:pPr>
      <w:r w:rsidDel="00000000" w:rsidR="00000000" w:rsidRPr="00000000">
        <w:rPr/>
        <w:drawing>
          <wp:inline distB="114300" distT="114300" distL="114300" distR="114300">
            <wp:extent cx="5612130" cy="3771900"/>
            <wp:effectExtent b="0" l="0" r="0" t="0"/>
            <wp:docPr id="2118696486" name="image187.png"/>
            <a:graphic>
              <a:graphicData uri="http://schemas.openxmlformats.org/drawingml/2006/picture">
                <pic:pic>
                  <pic:nvPicPr>
                    <pic:cNvPr id="0" name="image187.png"/>
                    <pic:cNvPicPr preferRelativeResize="0"/>
                  </pic:nvPicPr>
                  <pic:blipFill>
                    <a:blip r:embed="rId281"/>
                    <a:srcRect b="0" l="0" r="0" t="0"/>
                    <a:stretch>
                      <a:fillRect/>
                    </a:stretch>
                  </pic:blipFill>
                  <pic:spPr>
                    <a:xfrm>
                      <a:off x="0" y="0"/>
                      <a:ext cx="56121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numPr>
          <w:ilvl w:val="0"/>
          <w:numId w:val="1"/>
        </w:numPr>
        <w:ind w:left="720" w:hanging="360"/>
        <w:rPr>
          <w:u w:val="none"/>
        </w:rPr>
      </w:pPr>
      <w:r w:rsidDel="00000000" w:rsidR="00000000" w:rsidRPr="00000000">
        <w:rPr/>
        <w:drawing>
          <wp:inline distB="114300" distT="114300" distL="114300" distR="114300">
            <wp:extent cx="5612130" cy="1181100"/>
            <wp:effectExtent b="0" l="0" r="0" t="0"/>
            <wp:docPr id="2118696534" name="image235.png"/>
            <a:graphic>
              <a:graphicData uri="http://schemas.openxmlformats.org/drawingml/2006/picture">
                <pic:pic>
                  <pic:nvPicPr>
                    <pic:cNvPr id="0" name="image235.png"/>
                    <pic:cNvPicPr preferRelativeResize="0"/>
                  </pic:nvPicPr>
                  <pic:blipFill>
                    <a:blip r:embed="rId282"/>
                    <a:srcRect b="0" l="0" r="0" t="0"/>
                    <a:stretch>
                      <a:fillRect/>
                    </a:stretch>
                  </pic:blipFill>
                  <pic:spPr>
                    <a:xfrm>
                      <a:off x="0" y="0"/>
                      <a:ext cx="56121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numPr>
          <w:ilvl w:val="0"/>
          <w:numId w:val="1"/>
        </w:numPr>
        <w:ind w:left="720" w:hanging="360"/>
        <w:rPr>
          <w:u w:val="none"/>
        </w:rPr>
      </w:pPr>
      <w:r w:rsidDel="00000000" w:rsidR="00000000" w:rsidRPr="00000000">
        <w:rPr/>
        <w:drawing>
          <wp:inline distB="114300" distT="114300" distL="114300" distR="114300">
            <wp:extent cx="5467350" cy="4591050"/>
            <wp:effectExtent b="0" l="0" r="0" t="0"/>
            <wp:docPr id="2118696443" name="image144.png"/>
            <a:graphic>
              <a:graphicData uri="http://schemas.openxmlformats.org/drawingml/2006/picture">
                <pic:pic>
                  <pic:nvPicPr>
                    <pic:cNvPr id="0" name="image144.png"/>
                    <pic:cNvPicPr preferRelativeResize="0"/>
                  </pic:nvPicPr>
                  <pic:blipFill>
                    <a:blip r:embed="rId283"/>
                    <a:srcRect b="0" l="0" r="0" t="0"/>
                    <a:stretch>
                      <a:fillRect/>
                    </a:stretch>
                  </pic:blipFill>
                  <pic:spPr>
                    <a:xfrm>
                      <a:off x="0" y="0"/>
                      <a:ext cx="54673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numPr>
          <w:ilvl w:val="0"/>
          <w:numId w:val="1"/>
        </w:numPr>
        <w:ind w:left="720" w:hanging="360"/>
        <w:rPr>
          <w:u w:val="none"/>
        </w:rPr>
      </w:pPr>
      <w:r w:rsidDel="00000000" w:rsidR="00000000" w:rsidRPr="00000000">
        <w:rPr/>
        <w:drawing>
          <wp:inline distB="114300" distT="114300" distL="114300" distR="114300">
            <wp:extent cx="5612130" cy="1498600"/>
            <wp:effectExtent b="0" l="0" r="0" t="0"/>
            <wp:docPr id="2118696595" name="image296.png"/>
            <a:graphic>
              <a:graphicData uri="http://schemas.openxmlformats.org/drawingml/2006/picture">
                <pic:pic>
                  <pic:nvPicPr>
                    <pic:cNvPr id="0" name="image296.png"/>
                    <pic:cNvPicPr preferRelativeResize="0"/>
                  </pic:nvPicPr>
                  <pic:blipFill>
                    <a:blip r:embed="rId284"/>
                    <a:srcRect b="0" l="0" r="0" t="0"/>
                    <a:stretch>
                      <a:fillRect/>
                    </a:stretch>
                  </pic:blipFill>
                  <pic:spPr>
                    <a:xfrm>
                      <a:off x="0" y="0"/>
                      <a:ext cx="561213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pStyle w:val="Heading2"/>
        <w:numPr>
          <w:ilvl w:val="0"/>
          <w:numId w:val="1"/>
        </w:numPr>
        <w:spacing w:after="0" w:afterAutospacing="0" w:before="240" w:lineRule="auto"/>
        <w:ind w:left="720" w:hanging="360"/>
        <w:rPr/>
      </w:pPr>
      <w:bookmarkStart w:colFirst="0" w:colLast="0" w:name="_heading=h.a54lc9ifdxb6" w:id="247"/>
      <w:bookmarkEnd w:id="247"/>
      <w:hyperlink r:id="rId285">
        <w:r w:rsidDel="00000000" w:rsidR="00000000" w:rsidRPr="00000000">
          <w:rPr>
            <w:color w:val="1155cc"/>
            <w:u w:val="single"/>
            <w:rtl w:val="0"/>
          </w:rPr>
          <w:t xml:space="preserve">2_3_1_Incorporando Complejidad al uso de Cursores Explicitos.pptx</w:t>
        </w:r>
      </w:hyperlink>
      <w:r w:rsidDel="00000000" w:rsidR="00000000" w:rsidRPr="00000000">
        <w:rPr>
          <w:rtl w:val="0"/>
        </w:rPr>
      </w:r>
    </w:p>
    <w:p w:rsidR="00000000" w:rsidDel="00000000" w:rsidP="00000000" w:rsidRDefault="00000000" w:rsidRPr="00000000" w14:paraId="0000059E">
      <w:pPr>
        <w:numPr>
          <w:ilvl w:val="0"/>
          <w:numId w:val="1"/>
        </w:numPr>
        <w:ind w:left="720" w:hanging="360"/>
      </w:pPr>
      <w:r w:rsidDel="00000000" w:rsidR="00000000" w:rsidRPr="00000000">
        <w:rPr/>
        <w:drawing>
          <wp:inline distB="114300" distT="114300" distL="114300" distR="114300">
            <wp:extent cx="5612130" cy="4419600"/>
            <wp:effectExtent b="0" l="0" r="0" t="0"/>
            <wp:docPr id="2118696359" name="image61.png"/>
            <a:graphic>
              <a:graphicData uri="http://schemas.openxmlformats.org/drawingml/2006/picture">
                <pic:pic>
                  <pic:nvPicPr>
                    <pic:cNvPr id="0" name="image61.png"/>
                    <pic:cNvPicPr preferRelativeResize="0"/>
                  </pic:nvPicPr>
                  <pic:blipFill>
                    <a:blip r:embed="rId286"/>
                    <a:srcRect b="0" l="0" r="0" t="0"/>
                    <a:stretch>
                      <a:fillRect/>
                    </a:stretch>
                  </pic:blipFill>
                  <pic:spPr>
                    <a:xfrm>
                      <a:off x="0" y="0"/>
                      <a:ext cx="561213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numPr>
          <w:ilvl w:val="0"/>
          <w:numId w:val="1"/>
        </w:numPr>
        <w:ind w:left="720" w:hanging="360"/>
      </w:pPr>
      <w:r w:rsidDel="00000000" w:rsidR="00000000" w:rsidRPr="00000000">
        <w:rPr/>
        <w:drawing>
          <wp:inline distB="114300" distT="114300" distL="114300" distR="114300">
            <wp:extent cx="5612130" cy="3848100"/>
            <wp:effectExtent b="0" l="0" r="0" t="0"/>
            <wp:docPr id="2118696312" name="image14.png"/>
            <a:graphic>
              <a:graphicData uri="http://schemas.openxmlformats.org/drawingml/2006/picture">
                <pic:pic>
                  <pic:nvPicPr>
                    <pic:cNvPr id="0" name="image14.png"/>
                    <pic:cNvPicPr preferRelativeResize="0"/>
                  </pic:nvPicPr>
                  <pic:blipFill>
                    <a:blip r:embed="rId287"/>
                    <a:srcRect b="0" l="0" r="0" t="0"/>
                    <a:stretch>
                      <a:fillRect/>
                    </a:stretch>
                  </pic:blipFill>
                  <pic:spPr>
                    <a:xfrm>
                      <a:off x="0" y="0"/>
                      <a:ext cx="56121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numPr>
          <w:ilvl w:val="0"/>
          <w:numId w:val="1"/>
        </w:numPr>
        <w:ind w:left="720" w:hanging="360"/>
        <w:rPr>
          <w:u w:val="none"/>
        </w:rPr>
      </w:pPr>
      <w:r w:rsidDel="00000000" w:rsidR="00000000" w:rsidRPr="00000000">
        <w:rPr/>
        <w:drawing>
          <wp:inline distB="114300" distT="114300" distL="114300" distR="114300">
            <wp:extent cx="5612130" cy="2070100"/>
            <wp:effectExtent b="0" l="0" r="0" t="0"/>
            <wp:docPr id="2118696329" name="image35.png"/>
            <a:graphic>
              <a:graphicData uri="http://schemas.openxmlformats.org/drawingml/2006/picture">
                <pic:pic>
                  <pic:nvPicPr>
                    <pic:cNvPr id="0" name="image35.png"/>
                    <pic:cNvPicPr preferRelativeResize="0"/>
                  </pic:nvPicPr>
                  <pic:blipFill>
                    <a:blip r:embed="rId288"/>
                    <a:srcRect b="0" l="0" r="0" t="0"/>
                    <a:stretch>
                      <a:fillRect/>
                    </a:stretch>
                  </pic:blipFill>
                  <pic:spPr>
                    <a:xfrm>
                      <a:off x="0" y="0"/>
                      <a:ext cx="561213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numPr>
          <w:ilvl w:val="0"/>
          <w:numId w:val="1"/>
        </w:numPr>
        <w:ind w:left="720" w:hanging="360"/>
        <w:rPr>
          <w:u w:val="none"/>
        </w:rPr>
      </w:pPr>
      <w:r w:rsidDel="00000000" w:rsidR="00000000" w:rsidRPr="00000000">
        <w:rPr/>
        <w:drawing>
          <wp:inline distB="114300" distT="114300" distL="114300" distR="114300">
            <wp:extent cx="5000625" cy="4143375"/>
            <wp:effectExtent b="0" l="0" r="0" t="0"/>
            <wp:docPr id="2118696424" name="image126.png"/>
            <a:graphic>
              <a:graphicData uri="http://schemas.openxmlformats.org/drawingml/2006/picture">
                <pic:pic>
                  <pic:nvPicPr>
                    <pic:cNvPr id="0" name="image126.png"/>
                    <pic:cNvPicPr preferRelativeResize="0"/>
                  </pic:nvPicPr>
                  <pic:blipFill>
                    <a:blip r:embed="rId289"/>
                    <a:srcRect b="0" l="0" r="0" t="0"/>
                    <a:stretch>
                      <a:fillRect/>
                    </a:stretch>
                  </pic:blipFill>
                  <pic:spPr>
                    <a:xfrm>
                      <a:off x="0" y="0"/>
                      <a:ext cx="50006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Style w:val="Heading2"/>
        <w:spacing w:after="240" w:before="240" w:lineRule="auto"/>
        <w:rPr/>
      </w:pPr>
      <w:bookmarkStart w:colFirst="0" w:colLast="0" w:name="_heading=h.qv6sao9mtwn0" w:id="248"/>
      <w:bookmarkEnd w:id="248"/>
      <w:r w:rsidDel="00000000" w:rsidR="00000000" w:rsidRPr="00000000">
        <w:rPr/>
        <w:drawing>
          <wp:inline distB="114300" distT="114300" distL="114300" distR="114300">
            <wp:extent cx="5612130" cy="1689100"/>
            <wp:effectExtent b="0" l="0" r="0" t="0"/>
            <wp:docPr id="2118696467" name="image168.png"/>
            <a:graphic>
              <a:graphicData uri="http://schemas.openxmlformats.org/drawingml/2006/picture">
                <pic:pic>
                  <pic:nvPicPr>
                    <pic:cNvPr id="0" name="image168.png"/>
                    <pic:cNvPicPr preferRelativeResize="0"/>
                  </pic:nvPicPr>
                  <pic:blipFill>
                    <a:blip r:embed="rId290"/>
                    <a:srcRect b="0" l="0" r="0" t="0"/>
                    <a:stretch>
                      <a:fillRect/>
                    </a:stretch>
                  </pic:blipFill>
                  <pic:spPr>
                    <a:xfrm>
                      <a:off x="0" y="0"/>
                      <a:ext cx="561213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pPr>
      <w:r w:rsidDel="00000000" w:rsidR="00000000" w:rsidRPr="00000000">
        <w:rPr/>
        <w:drawing>
          <wp:inline distB="114300" distT="114300" distL="114300" distR="114300">
            <wp:extent cx="5029200" cy="3400425"/>
            <wp:effectExtent b="0" l="0" r="0" t="0"/>
            <wp:docPr id="2118696453" name="image154.png"/>
            <a:graphic>
              <a:graphicData uri="http://schemas.openxmlformats.org/drawingml/2006/picture">
                <pic:pic>
                  <pic:nvPicPr>
                    <pic:cNvPr id="0" name="image154.png"/>
                    <pic:cNvPicPr preferRelativeResize="0"/>
                  </pic:nvPicPr>
                  <pic:blipFill>
                    <a:blip r:embed="rId291"/>
                    <a:srcRect b="0" l="0" r="0" t="0"/>
                    <a:stretch>
                      <a:fillRect/>
                    </a:stretch>
                  </pic:blipFill>
                  <pic:spPr>
                    <a:xfrm>
                      <a:off x="0" y="0"/>
                      <a:ext cx="50292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pPr>
      <w:r w:rsidDel="00000000" w:rsidR="00000000" w:rsidRPr="00000000">
        <w:rPr/>
        <w:drawing>
          <wp:inline distB="114300" distT="114300" distL="114300" distR="114300">
            <wp:extent cx="5612130" cy="1270000"/>
            <wp:effectExtent b="0" l="0" r="0" t="0"/>
            <wp:docPr id="2118696529" name="image231.png"/>
            <a:graphic>
              <a:graphicData uri="http://schemas.openxmlformats.org/drawingml/2006/picture">
                <pic:pic>
                  <pic:nvPicPr>
                    <pic:cNvPr id="0" name="image231.png"/>
                    <pic:cNvPicPr preferRelativeResize="0"/>
                  </pic:nvPicPr>
                  <pic:blipFill>
                    <a:blip r:embed="rId292"/>
                    <a:srcRect b="0" l="0" r="0" t="0"/>
                    <a:stretch>
                      <a:fillRect/>
                    </a:stretch>
                  </pic:blipFill>
                  <pic:spPr>
                    <a:xfrm>
                      <a:off x="0" y="0"/>
                      <a:ext cx="561213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pPr>
      <w:r w:rsidDel="00000000" w:rsidR="00000000" w:rsidRPr="00000000">
        <w:rPr/>
        <w:drawing>
          <wp:inline distB="114300" distT="114300" distL="114300" distR="114300">
            <wp:extent cx="5019675" cy="3390900"/>
            <wp:effectExtent b="0" l="0" r="0" t="0"/>
            <wp:docPr id="2118696339" name="image41.png"/>
            <a:graphic>
              <a:graphicData uri="http://schemas.openxmlformats.org/drawingml/2006/picture">
                <pic:pic>
                  <pic:nvPicPr>
                    <pic:cNvPr id="0" name="image41.png"/>
                    <pic:cNvPicPr preferRelativeResize="0"/>
                  </pic:nvPicPr>
                  <pic:blipFill>
                    <a:blip r:embed="rId293"/>
                    <a:srcRect b="0" l="0" r="0" t="0"/>
                    <a:stretch>
                      <a:fillRect/>
                    </a:stretch>
                  </pic:blipFill>
                  <pic:spPr>
                    <a:xfrm>
                      <a:off x="0" y="0"/>
                      <a:ext cx="50196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drawing>
          <wp:inline distB="114300" distT="114300" distL="114300" distR="114300">
            <wp:extent cx="5612130" cy="1905000"/>
            <wp:effectExtent b="0" l="0" r="0" t="0"/>
            <wp:docPr id="2118696356" name="image57.png"/>
            <a:graphic>
              <a:graphicData uri="http://schemas.openxmlformats.org/drawingml/2006/picture">
                <pic:pic>
                  <pic:nvPicPr>
                    <pic:cNvPr id="0" name="image57.png"/>
                    <pic:cNvPicPr preferRelativeResize="0"/>
                  </pic:nvPicPr>
                  <pic:blipFill>
                    <a:blip r:embed="rId294"/>
                    <a:srcRect b="0" l="0" r="0" t="0"/>
                    <a:stretch>
                      <a:fillRect/>
                    </a:stretch>
                  </pic:blipFill>
                  <pic:spPr>
                    <a:xfrm>
                      <a:off x="0" y="0"/>
                      <a:ext cx="561213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pPr>
      <w:r w:rsidDel="00000000" w:rsidR="00000000" w:rsidRPr="00000000">
        <w:rPr/>
        <w:drawing>
          <wp:inline distB="114300" distT="114300" distL="114300" distR="114300">
            <wp:extent cx="5257800" cy="4257675"/>
            <wp:effectExtent b="0" l="0" r="0" t="0"/>
            <wp:docPr id="2118696303" name="image6.png"/>
            <a:graphic>
              <a:graphicData uri="http://schemas.openxmlformats.org/drawingml/2006/picture">
                <pic:pic>
                  <pic:nvPicPr>
                    <pic:cNvPr id="0" name="image6.png"/>
                    <pic:cNvPicPr preferRelativeResize="0"/>
                  </pic:nvPicPr>
                  <pic:blipFill>
                    <a:blip r:embed="rId295"/>
                    <a:srcRect b="0" l="0" r="0" t="0"/>
                    <a:stretch>
                      <a:fillRect/>
                    </a:stretch>
                  </pic:blipFill>
                  <pic:spPr>
                    <a:xfrm>
                      <a:off x="0" y="0"/>
                      <a:ext cx="52578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pPr>
      <w:r w:rsidDel="00000000" w:rsidR="00000000" w:rsidRPr="00000000">
        <w:rPr/>
        <w:drawing>
          <wp:inline distB="114300" distT="114300" distL="114300" distR="114300">
            <wp:extent cx="5612130" cy="1574800"/>
            <wp:effectExtent b="0" l="0" r="0" t="0"/>
            <wp:docPr id="2118696522" name="image222.png"/>
            <a:graphic>
              <a:graphicData uri="http://schemas.openxmlformats.org/drawingml/2006/picture">
                <pic:pic>
                  <pic:nvPicPr>
                    <pic:cNvPr id="0" name="image222.png"/>
                    <pic:cNvPicPr preferRelativeResize="0"/>
                  </pic:nvPicPr>
                  <pic:blipFill>
                    <a:blip r:embed="rId296"/>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drawing>
          <wp:inline distB="114300" distT="114300" distL="114300" distR="114300">
            <wp:extent cx="5612130" cy="3695700"/>
            <wp:effectExtent b="0" l="0" r="0" t="0"/>
            <wp:docPr id="2118696537" name="image242.png"/>
            <a:graphic>
              <a:graphicData uri="http://schemas.openxmlformats.org/drawingml/2006/picture">
                <pic:pic>
                  <pic:nvPicPr>
                    <pic:cNvPr id="0" name="image242.png"/>
                    <pic:cNvPicPr preferRelativeResize="0"/>
                  </pic:nvPicPr>
                  <pic:blipFill>
                    <a:blip r:embed="rId297"/>
                    <a:srcRect b="0" l="0" r="0" t="0"/>
                    <a:stretch>
                      <a:fillRect/>
                    </a:stretch>
                  </pic:blipFill>
                  <pic:spPr>
                    <a:xfrm>
                      <a:off x="0" y="0"/>
                      <a:ext cx="56121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pPr>
      <w:r w:rsidDel="00000000" w:rsidR="00000000" w:rsidRPr="00000000">
        <w:rPr/>
        <w:drawing>
          <wp:inline distB="114300" distT="114300" distL="114300" distR="114300">
            <wp:extent cx="5612130" cy="2628900"/>
            <wp:effectExtent b="0" l="0" r="0" t="0"/>
            <wp:docPr id="2118696372" name="image74.png"/>
            <a:graphic>
              <a:graphicData uri="http://schemas.openxmlformats.org/drawingml/2006/picture">
                <pic:pic>
                  <pic:nvPicPr>
                    <pic:cNvPr id="0" name="image74.png"/>
                    <pic:cNvPicPr preferRelativeResize="0"/>
                  </pic:nvPicPr>
                  <pic:blipFill>
                    <a:blip r:embed="rId298"/>
                    <a:srcRect b="0" l="0" r="0" t="0"/>
                    <a:stretch>
                      <a:fillRect/>
                    </a:stretch>
                  </pic:blipFill>
                  <pic:spPr>
                    <a:xfrm>
                      <a:off x="0" y="0"/>
                      <a:ext cx="561213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pPr>
      <w:r w:rsidDel="00000000" w:rsidR="00000000" w:rsidRPr="00000000">
        <w:rPr/>
        <w:drawing>
          <wp:inline distB="114300" distT="114300" distL="114300" distR="114300">
            <wp:extent cx="5457825" cy="4352925"/>
            <wp:effectExtent b="0" l="0" r="0" t="0"/>
            <wp:docPr id="2118696459" name="image160.png"/>
            <a:graphic>
              <a:graphicData uri="http://schemas.openxmlformats.org/drawingml/2006/picture">
                <pic:pic>
                  <pic:nvPicPr>
                    <pic:cNvPr id="0" name="image160.png"/>
                    <pic:cNvPicPr preferRelativeResize="0"/>
                  </pic:nvPicPr>
                  <pic:blipFill>
                    <a:blip r:embed="rId299"/>
                    <a:srcRect b="0" l="0" r="0" t="0"/>
                    <a:stretch>
                      <a:fillRect/>
                    </a:stretch>
                  </pic:blipFill>
                  <pic:spPr>
                    <a:xfrm>
                      <a:off x="0" y="0"/>
                      <a:ext cx="54578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pPr>
      <w:r w:rsidDel="00000000" w:rsidR="00000000" w:rsidRPr="00000000">
        <w:rPr/>
        <w:drawing>
          <wp:inline distB="114300" distT="114300" distL="114300" distR="114300">
            <wp:extent cx="5612130" cy="1587500"/>
            <wp:effectExtent b="0" l="0" r="0" t="0"/>
            <wp:docPr id="2118696597" name="image298.png"/>
            <a:graphic>
              <a:graphicData uri="http://schemas.openxmlformats.org/drawingml/2006/picture">
                <pic:pic>
                  <pic:nvPicPr>
                    <pic:cNvPr id="0" name="image298.png"/>
                    <pic:cNvPicPr preferRelativeResize="0"/>
                  </pic:nvPicPr>
                  <pic:blipFill>
                    <a:blip r:embed="rId300"/>
                    <a:srcRect b="0" l="0" r="0" t="0"/>
                    <a:stretch>
                      <a:fillRect/>
                    </a:stretch>
                  </pic:blipFill>
                  <pic:spPr>
                    <a:xfrm>
                      <a:off x="0" y="0"/>
                      <a:ext cx="56121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pPr>
      <w:r w:rsidDel="00000000" w:rsidR="00000000" w:rsidRPr="00000000">
        <w:rPr/>
        <w:drawing>
          <wp:inline distB="114300" distT="114300" distL="114300" distR="114300">
            <wp:extent cx="5257800" cy="3810000"/>
            <wp:effectExtent b="0" l="0" r="0" t="0"/>
            <wp:docPr id="2118696563" name="image264.png"/>
            <a:graphic>
              <a:graphicData uri="http://schemas.openxmlformats.org/drawingml/2006/picture">
                <pic:pic>
                  <pic:nvPicPr>
                    <pic:cNvPr id="0" name="image264.png"/>
                    <pic:cNvPicPr preferRelativeResize="0"/>
                  </pic:nvPicPr>
                  <pic:blipFill>
                    <a:blip r:embed="rId301"/>
                    <a:srcRect b="0" l="0" r="0" t="0"/>
                    <a:stretch>
                      <a:fillRect/>
                    </a:stretch>
                  </pic:blipFill>
                  <pic:spPr>
                    <a:xfrm>
                      <a:off x="0" y="0"/>
                      <a:ext cx="52578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pPr>
      <w:r w:rsidDel="00000000" w:rsidR="00000000" w:rsidRPr="00000000">
        <w:rPr/>
        <w:drawing>
          <wp:inline distB="114300" distT="114300" distL="114300" distR="114300">
            <wp:extent cx="5612130" cy="1041400"/>
            <wp:effectExtent b="0" l="0" r="0" t="0"/>
            <wp:docPr id="2118696393" name="image95.png"/>
            <a:graphic>
              <a:graphicData uri="http://schemas.openxmlformats.org/drawingml/2006/picture">
                <pic:pic>
                  <pic:nvPicPr>
                    <pic:cNvPr id="0" name="image95.png"/>
                    <pic:cNvPicPr preferRelativeResize="0"/>
                  </pic:nvPicPr>
                  <pic:blipFill>
                    <a:blip r:embed="rId302"/>
                    <a:srcRect b="0" l="0" r="0" t="0"/>
                    <a:stretch>
                      <a:fillRect/>
                    </a:stretch>
                  </pic:blipFill>
                  <pic:spPr>
                    <a:xfrm>
                      <a:off x="0" y="0"/>
                      <a:ext cx="56121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pPr>
      <w:r w:rsidDel="00000000" w:rsidR="00000000" w:rsidRPr="00000000">
        <w:rPr/>
        <w:drawing>
          <wp:inline distB="114300" distT="114300" distL="114300" distR="114300">
            <wp:extent cx="5612130" cy="4241800"/>
            <wp:effectExtent b="0" l="0" r="0" t="0"/>
            <wp:docPr id="2118696562" name="image263.png"/>
            <a:graphic>
              <a:graphicData uri="http://schemas.openxmlformats.org/drawingml/2006/picture">
                <pic:pic>
                  <pic:nvPicPr>
                    <pic:cNvPr id="0" name="image263.png"/>
                    <pic:cNvPicPr preferRelativeResize="0"/>
                  </pic:nvPicPr>
                  <pic:blipFill>
                    <a:blip r:embed="rId303"/>
                    <a:srcRect b="0" l="0" r="0" t="0"/>
                    <a:stretch>
                      <a:fillRect/>
                    </a:stretch>
                  </pic:blipFill>
                  <pic:spPr>
                    <a:xfrm>
                      <a:off x="0" y="0"/>
                      <a:ext cx="561213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pPr>
      <w:r w:rsidDel="00000000" w:rsidR="00000000" w:rsidRPr="00000000">
        <w:rPr/>
        <w:drawing>
          <wp:inline distB="114300" distT="114300" distL="114300" distR="114300">
            <wp:extent cx="5612130" cy="2565400"/>
            <wp:effectExtent b="0" l="0" r="0" t="0"/>
            <wp:docPr id="2118696465" name="image166.png"/>
            <a:graphic>
              <a:graphicData uri="http://schemas.openxmlformats.org/drawingml/2006/picture">
                <pic:pic>
                  <pic:nvPicPr>
                    <pic:cNvPr id="0" name="image166.png"/>
                    <pic:cNvPicPr preferRelativeResize="0"/>
                  </pic:nvPicPr>
                  <pic:blipFill>
                    <a:blip r:embed="rId304"/>
                    <a:srcRect b="0" l="0" r="0" t="0"/>
                    <a:stretch>
                      <a:fillRect/>
                    </a:stretch>
                  </pic:blipFill>
                  <pic:spPr>
                    <a:xfrm>
                      <a:off x="0" y="0"/>
                      <a:ext cx="56121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5612130" cy="4038600"/>
            <wp:effectExtent b="0" l="0" r="0" t="0"/>
            <wp:docPr id="2118696391" name="image93.png"/>
            <a:graphic>
              <a:graphicData uri="http://schemas.openxmlformats.org/drawingml/2006/picture">
                <pic:pic>
                  <pic:nvPicPr>
                    <pic:cNvPr id="0" name="image93.png"/>
                    <pic:cNvPicPr preferRelativeResize="0"/>
                  </pic:nvPicPr>
                  <pic:blipFill>
                    <a:blip r:embed="rId305"/>
                    <a:srcRect b="0" l="0" r="0" t="0"/>
                    <a:stretch>
                      <a:fillRect/>
                    </a:stretch>
                  </pic:blipFill>
                  <pic:spPr>
                    <a:xfrm>
                      <a:off x="0" y="0"/>
                      <a:ext cx="561213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drawing>
          <wp:inline distB="114300" distT="114300" distL="114300" distR="114300">
            <wp:extent cx="5612130" cy="1930400"/>
            <wp:effectExtent b="0" l="0" r="0" t="0"/>
            <wp:docPr id="2118696455" name="image156.png"/>
            <a:graphic>
              <a:graphicData uri="http://schemas.openxmlformats.org/drawingml/2006/picture">
                <pic:pic>
                  <pic:nvPicPr>
                    <pic:cNvPr id="0" name="image156.png"/>
                    <pic:cNvPicPr preferRelativeResize="0"/>
                  </pic:nvPicPr>
                  <pic:blipFill>
                    <a:blip r:embed="rId306"/>
                    <a:srcRect b="0" l="0" r="0" t="0"/>
                    <a:stretch>
                      <a:fillRect/>
                    </a:stretch>
                  </pic:blipFill>
                  <pic:spPr>
                    <a:xfrm>
                      <a:off x="0" y="0"/>
                      <a:ext cx="56121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pPr>
      <w:r w:rsidDel="00000000" w:rsidR="00000000" w:rsidRPr="00000000">
        <w:rPr/>
        <w:drawing>
          <wp:inline distB="114300" distT="114300" distL="114300" distR="114300">
            <wp:extent cx="5524500" cy="4219575"/>
            <wp:effectExtent b="0" l="0" r="0" t="0"/>
            <wp:docPr id="2118696594" name="image295.png"/>
            <a:graphic>
              <a:graphicData uri="http://schemas.openxmlformats.org/drawingml/2006/picture">
                <pic:pic>
                  <pic:nvPicPr>
                    <pic:cNvPr id="0" name="image295.png"/>
                    <pic:cNvPicPr preferRelativeResize="0"/>
                  </pic:nvPicPr>
                  <pic:blipFill>
                    <a:blip r:embed="rId307"/>
                    <a:srcRect b="0" l="0" r="0" t="0"/>
                    <a:stretch>
                      <a:fillRect/>
                    </a:stretch>
                  </pic:blipFill>
                  <pic:spPr>
                    <a:xfrm>
                      <a:off x="0" y="0"/>
                      <a:ext cx="55245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pPr>
      <w:r w:rsidDel="00000000" w:rsidR="00000000" w:rsidRPr="00000000">
        <w:rPr/>
        <w:drawing>
          <wp:inline distB="114300" distT="114300" distL="114300" distR="114300">
            <wp:extent cx="5612130" cy="1447800"/>
            <wp:effectExtent b="0" l="0" r="0" t="0"/>
            <wp:docPr id="2118696478" name="image179.png"/>
            <a:graphic>
              <a:graphicData uri="http://schemas.openxmlformats.org/drawingml/2006/picture">
                <pic:pic>
                  <pic:nvPicPr>
                    <pic:cNvPr id="0" name="image179.png"/>
                    <pic:cNvPicPr preferRelativeResize="0"/>
                  </pic:nvPicPr>
                  <pic:blipFill>
                    <a:blip r:embed="rId308"/>
                    <a:srcRect b="0" l="0" r="0" t="0"/>
                    <a:stretch>
                      <a:fillRect/>
                    </a:stretch>
                  </pic:blipFill>
                  <pic:spPr>
                    <a:xfrm>
                      <a:off x="0" y="0"/>
                      <a:ext cx="561213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pPr>
      <w:r w:rsidDel="00000000" w:rsidR="00000000" w:rsidRPr="00000000">
        <w:rPr/>
        <w:drawing>
          <wp:inline distB="114300" distT="114300" distL="114300" distR="114300">
            <wp:extent cx="5612130" cy="4140200"/>
            <wp:effectExtent b="0" l="0" r="0" t="0"/>
            <wp:docPr id="2118696431" name="image133.png"/>
            <a:graphic>
              <a:graphicData uri="http://schemas.openxmlformats.org/drawingml/2006/picture">
                <pic:pic>
                  <pic:nvPicPr>
                    <pic:cNvPr id="0" name="image133.png"/>
                    <pic:cNvPicPr preferRelativeResize="0"/>
                  </pic:nvPicPr>
                  <pic:blipFill>
                    <a:blip r:embed="rId309"/>
                    <a:srcRect b="0" l="0" r="0" t="0"/>
                    <a:stretch>
                      <a:fillRect/>
                    </a:stretch>
                  </pic:blipFill>
                  <pic:spPr>
                    <a:xfrm>
                      <a:off x="0" y="0"/>
                      <a:ext cx="561213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r w:rsidDel="00000000" w:rsidR="00000000" w:rsidRPr="00000000">
        <w:rPr/>
        <w:drawing>
          <wp:inline distB="114300" distT="114300" distL="114300" distR="114300">
            <wp:extent cx="5612130" cy="838200"/>
            <wp:effectExtent b="0" l="0" r="0" t="0"/>
            <wp:docPr id="2118696616" name="image302.png"/>
            <a:graphic>
              <a:graphicData uri="http://schemas.openxmlformats.org/drawingml/2006/picture">
                <pic:pic>
                  <pic:nvPicPr>
                    <pic:cNvPr id="0" name="image302.png"/>
                    <pic:cNvPicPr preferRelativeResize="0"/>
                  </pic:nvPicPr>
                  <pic:blipFill>
                    <a:blip r:embed="rId310"/>
                    <a:srcRect b="0" l="0" r="0" t="0"/>
                    <a:stretch>
                      <a:fillRect/>
                    </a:stretch>
                  </pic:blipFill>
                  <pic:spPr>
                    <a:xfrm>
                      <a:off x="0" y="0"/>
                      <a:ext cx="561213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pPr>
      <w:r w:rsidDel="00000000" w:rsidR="00000000" w:rsidRPr="00000000">
        <w:rPr/>
        <w:drawing>
          <wp:inline distB="114300" distT="114300" distL="114300" distR="114300">
            <wp:extent cx="5612130" cy="4127500"/>
            <wp:effectExtent b="0" l="0" r="0" t="0"/>
            <wp:docPr id="2118696360" name="image62.png"/>
            <a:graphic>
              <a:graphicData uri="http://schemas.openxmlformats.org/drawingml/2006/picture">
                <pic:pic>
                  <pic:nvPicPr>
                    <pic:cNvPr id="0" name="image62.png"/>
                    <pic:cNvPicPr preferRelativeResize="0"/>
                  </pic:nvPicPr>
                  <pic:blipFill>
                    <a:blip r:embed="rId311"/>
                    <a:srcRect b="0" l="0" r="0" t="0"/>
                    <a:stretch>
                      <a:fillRect/>
                    </a:stretch>
                  </pic:blipFill>
                  <pic:spPr>
                    <a:xfrm>
                      <a:off x="0" y="0"/>
                      <a:ext cx="561213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rPr/>
      </w:pPr>
      <w:r w:rsidDel="00000000" w:rsidR="00000000" w:rsidRPr="00000000">
        <w:rPr/>
        <w:drawing>
          <wp:inline distB="114300" distT="114300" distL="114300" distR="114300">
            <wp:extent cx="5612130" cy="2209800"/>
            <wp:effectExtent b="0" l="0" r="0" t="0"/>
            <wp:docPr id="2118696541" name="image239.png"/>
            <a:graphic>
              <a:graphicData uri="http://schemas.openxmlformats.org/drawingml/2006/picture">
                <pic:pic>
                  <pic:nvPicPr>
                    <pic:cNvPr id="0" name="image239.png"/>
                    <pic:cNvPicPr preferRelativeResize="0"/>
                  </pic:nvPicPr>
                  <pic:blipFill>
                    <a:blip r:embed="rId312"/>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pPr>
      <w:r w:rsidDel="00000000" w:rsidR="00000000" w:rsidRPr="00000000">
        <w:rPr/>
        <w:drawing>
          <wp:inline distB="114300" distT="114300" distL="114300" distR="114300">
            <wp:extent cx="5612130" cy="4267200"/>
            <wp:effectExtent b="0" l="0" r="0" t="0"/>
            <wp:docPr id="2118696348" name="image49.png"/>
            <a:graphic>
              <a:graphicData uri="http://schemas.openxmlformats.org/drawingml/2006/picture">
                <pic:pic>
                  <pic:nvPicPr>
                    <pic:cNvPr id="0" name="image49.png"/>
                    <pic:cNvPicPr preferRelativeResize="0"/>
                  </pic:nvPicPr>
                  <pic:blipFill>
                    <a:blip r:embed="rId313"/>
                    <a:srcRect b="0" l="0" r="0" t="0"/>
                    <a:stretch>
                      <a:fillRect/>
                    </a:stretch>
                  </pic:blipFill>
                  <pic:spPr>
                    <a:xfrm>
                      <a:off x="0" y="0"/>
                      <a:ext cx="561213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rPr/>
      </w:pPr>
      <w:r w:rsidDel="00000000" w:rsidR="00000000" w:rsidRPr="00000000">
        <w:rPr/>
        <w:drawing>
          <wp:inline distB="114300" distT="114300" distL="114300" distR="114300">
            <wp:extent cx="5612130" cy="1397000"/>
            <wp:effectExtent b="0" l="0" r="0" t="0"/>
            <wp:docPr id="2118696316" name="image18.png"/>
            <a:graphic>
              <a:graphicData uri="http://schemas.openxmlformats.org/drawingml/2006/picture">
                <pic:pic>
                  <pic:nvPicPr>
                    <pic:cNvPr id="0" name="image18.png"/>
                    <pic:cNvPicPr preferRelativeResize="0"/>
                  </pic:nvPicPr>
                  <pic:blipFill>
                    <a:blip r:embed="rId314"/>
                    <a:srcRect b="0" l="0" r="0" t="0"/>
                    <a:stretch>
                      <a:fillRect/>
                    </a:stretch>
                  </pic:blipFill>
                  <pic:spPr>
                    <a:xfrm>
                      <a:off x="0" y="0"/>
                      <a:ext cx="561213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pPr>
      <w:r w:rsidDel="00000000" w:rsidR="00000000" w:rsidRPr="00000000">
        <w:rPr/>
        <w:drawing>
          <wp:inline distB="114300" distT="114300" distL="114300" distR="114300">
            <wp:extent cx="5612130" cy="4229100"/>
            <wp:effectExtent b="0" l="0" r="0" t="0"/>
            <wp:docPr id="2118696490" name="image191.png"/>
            <a:graphic>
              <a:graphicData uri="http://schemas.openxmlformats.org/drawingml/2006/picture">
                <pic:pic>
                  <pic:nvPicPr>
                    <pic:cNvPr id="0" name="image191.png"/>
                    <pic:cNvPicPr preferRelativeResize="0"/>
                  </pic:nvPicPr>
                  <pic:blipFill>
                    <a:blip r:embed="rId315"/>
                    <a:srcRect b="0" l="0" r="0" t="0"/>
                    <a:stretch>
                      <a:fillRect/>
                    </a:stretch>
                  </pic:blipFill>
                  <pic:spPr>
                    <a:xfrm>
                      <a:off x="0" y="0"/>
                      <a:ext cx="56121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drawing>
          <wp:inline distB="114300" distT="114300" distL="114300" distR="114300">
            <wp:extent cx="5612130" cy="2159000"/>
            <wp:effectExtent b="0" l="0" r="0" t="0"/>
            <wp:docPr id="2118696553" name="image252.png"/>
            <a:graphic>
              <a:graphicData uri="http://schemas.openxmlformats.org/drawingml/2006/picture">
                <pic:pic>
                  <pic:nvPicPr>
                    <pic:cNvPr id="0" name="image252.png"/>
                    <pic:cNvPicPr preferRelativeResize="0"/>
                  </pic:nvPicPr>
                  <pic:blipFill>
                    <a:blip r:embed="rId316"/>
                    <a:srcRect b="0" l="0" r="0" t="0"/>
                    <a:stretch>
                      <a:fillRect/>
                    </a:stretch>
                  </pic:blipFill>
                  <pic:spPr>
                    <a:xfrm>
                      <a:off x="0" y="0"/>
                      <a:ext cx="56121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drawing>
          <wp:inline distB="114300" distT="114300" distL="114300" distR="114300">
            <wp:extent cx="4914900" cy="4219575"/>
            <wp:effectExtent b="0" l="0" r="0" t="0"/>
            <wp:docPr id="2118696373" name="image75.png"/>
            <a:graphic>
              <a:graphicData uri="http://schemas.openxmlformats.org/drawingml/2006/picture">
                <pic:pic>
                  <pic:nvPicPr>
                    <pic:cNvPr id="0" name="image75.png"/>
                    <pic:cNvPicPr preferRelativeResize="0"/>
                  </pic:nvPicPr>
                  <pic:blipFill>
                    <a:blip r:embed="rId317"/>
                    <a:srcRect b="0" l="0" r="0" t="0"/>
                    <a:stretch>
                      <a:fillRect/>
                    </a:stretch>
                  </pic:blipFill>
                  <pic:spPr>
                    <a:xfrm>
                      <a:off x="0" y="0"/>
                      <a:ext cx="49149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114300" distT="114300" distL="114300" distR="114300">
            <wp:extent cx="5612130" cy="1752600"/>
            <wp:effectExtent b="0" l="0" r="0" t="0"/>
            <wp:docPr id="2118696503" name="image204.png"/>
            <a:graphic>
              <a:graphicData uri="http://schemas.openxmlformats.org/drawingml/2006/picture">
                <pic:pic>
                  <pic:nvPicPr>
                    <pic:cNvPr id="0" name="image204.png"/>
                    <pic:cNvPicPr preferRelativeResize="0"/>
                  </pic:nvPicPr>
                  <pic:blipFill>
                    <a:blip r:embed="rId318"/>
                    <a:srcRect b="0" l="0" r="0" t="0"/>
                    <a:stretch>
                      <a:fillRect/>
                    </a:stretch>
                  </pic:blipFill>
                  <pic:spPr>
                    <a:xfrm>
                      <a:off x="0" y="0"/>
                      <a:ext cx="561213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drawing>
          <wp:inline distB="114300" distT="114300" distL="114300" distR="114300">
            <wp:extent cx="4686300" cy="3952875"/>
            <wp:effectExtent b="0" l="0" r="0" t="0"/>
            <wp:docPr id="2118696427" name="image128.png"/>
            <a:graphic>
              <a:graphicData uri="http://schemas.openxmlformats.org/drawingml/2006/picture">
                <pic:pic>
                  <pic:nvPicPr>
                    <pic:cNvPr id="0" name="image128.png"/>
                    <pic:cNvPicPr preferRelativeResize="0"/>
                  </pic:nvPicPr>
                  <pic:blipFill>
                    <a:blip r:embed="rId319"/>
                    <a:srcRect b="0" l="0" r="0" t="0"/>
                    <a:stretch>
                      <a:fillRect/>
                    </a:stretch>
                  </pic:blipFill>
                  <pic:spPr>
                    <a:xfrm>
                      <a:off x="0" y="0"/>
                      <a:ext cx="46863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rPr/>
      </w:pPr>
      <w:r w:rsidDel="00000000" w:rsidR="00000000" w:rsidRPr="00000000">
        <w:rPr/>
        <w:drawing>
          <wp:inline distB="114300" distT="114300" distL="114300" distR="114300">
            <wp:extent cx="5612130" cy="2324100"/>
            <wp:effectExtent b="0" l="0" r="0" t="0"/>
            <wp:docPr id="2118696526" name="image226.png"/>
            <a:graphic>
              <a:graphicData uri="http://schemas.openxmlformats.org/drawingml/2006/picture">
                <pic:pic>
                  <pic:nvPicPr>
                    <pic:cNvPr id="0" name="image226.png"/>
                    <pic:cNvPicPr preferRelativeResize="0"/>
                  </pic:nvPicPr>
                  <pic:blipFill>
                    <a:blip r:embed="rId320"/>
                    <a:srcRect b="0" l="0" r="0" t="0"/>
                    <a:stretch>
                      <a:fillRect/>
                    </a:stretch>
                  </pic:blipFill>
                  <pic:spPr>
                    <a:xfrm>
                      <a:off x="0" y="0"/>
                      <a:ext cx="561213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drawing>
          <wp:inline distB="114300" distT="114300" distL="114300" distR="114300">
            <wp:extent cx="5172075" cy="3571875"/>
            <wp:effectExtent b="0" l="0" r="0" t="0"/>
            <wp:docPr id="2118696550" name="image254.png"/>
            <a:graphic>
              <a:graphicData uri="http://schemas.openxmlformats.org/drawingml/2006/picture">
                <pic:pic>
                  <pic:nvPicPr>
                    <pic:cNvPr id="0" name="image254.png"/>
                    <pic:cNvPicPr preferRelativeResize="0"/>
                  </pic:nvPicPr>
                  <pic:blipFill>
                    <a:blip r:embed="rId321"/>
                    <a:srcRect b="0" l="0" r="0" t="0"/>
                    <a:stretch>
                      <a:fillRect/>
                    </a:stretch>
                  </pic:blipFill>
                  <pic:spPr>
                    <a:xfrm>
                      <a:off x="0" y="0"/>
                      <a:ext cx="51720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rPr/>
      </w:pPr>
      <w:r w:rsidDel="00000000" w:rsidR="00000000" w:rsidRPr="00000000">
        <w:rPr/>
        <w:drawing>
          <wp:inline distB="114300" distT="114300" distL="114300" distR="114300">
            <wp:extent cx="5612130" cy="2857500"/>
            <wp:effectExtent b="0" l="0" r="0" t="0"/>
            <wp:docPr id="2118696410" name="image115.png"/>
            <a:graphic>
              <a:graphicData uri="http://schemas.openxmlformats.org/drawingml/2006/picture">
                <pic:pic>
                  <pic:nvPicPr>
                    <pic:cNvPr id="0" name="image115.png"/>
                    <pic:cNvPicPr preferRelativeResize="0"/>
                  </pic:nvPicPr>
                  <pic:blipFill>
                    <a:blip r:embed="rId322"/>
                    <a:srcRect b="0" l="0" r="0" t="0"/>
                    <a:stretch>
                      <a:fillRect/>
                    </a:stretch>
                  </pic:blipFill>
                  <pic:spPr>
                    <a:xfrm>
                      <a:off x="0" y="0"/>
                      <a:ext cx="56121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pPr>
      <w:r w:rsidDel="00000000" w:rsidR="00000000" w:rsidRPr="00000000">
        <w:rPr/>
        <w:drawing>
          <wp:inline distB="114300" distT="114300" distL="114300" distR="114300">
            <wp:extent cx="5495925" cy="4314825"/>
            <wp:effectExtent b="0" l="0" r="0" t="0"/>
            <wp:docPr id="2118696517" name="image223.png"/>
            <a:graphic>
              <a:graphicData uri="http://schemas.openxmlformats.org/drawingml/2006/picture">
                <pic:pic>
                  <pic:nvPicPr>
                    <pic:cNvPr id="0" name="image223.png"/>
                    <pic:cNvPicPr preferRelativeResize="0"/>
                  </pic:nvPicPr>
                  <pic:blipFill>
                    <a:blip r:embed="rId323"/>
                    <a:srcRect b="0" l="0" r="0" t="0"/>
                    <a:stretch>
                      <a:fillRect/>
                    </a:stretch>
                  </pic:blipFill>
                  <pic:spPr>
                    <a:xfrm>
                      <a:off x="0" y="0"/>
                      <a:ext cx="549592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rPr/>
      </w:pPr>
      <w:r w:rsidDel="00000000" w:rsidR="00000000" w:rsidRPr="00000000">
        <w:rPr/>
        <w:drawing>
          <wp:inline distB="114300" distT="114300" distL="114300" distR="114300">
            <wp:extent cx="5612130" cy="1270000"/>
            <wp:effectExtent b="0" l="0" r="0" t="0"/>
            <wp:docPr id="2118696319" name="image21.png"/>
            <a:graphic>
              <a:graphicData uri="http://schemas.openxmlformats.org/drawingml/2006/picture">
                <pic:pic>
                  <pic:nvPicPr>
                    <pic:cNvPr id="0" name="image21.png"/>
                    <pic:cNvPicPr preferRelativeResize="0"/>
                  </pic:nvPicPr>
                  <pic:blipFill>
                    <a:blip r:embed="rId324"/>
                    <a:srcRect b="0" l="0" r="0" t="0"/>
                    <a:stretch>
                      <a:fillRect/>
                    </a:stretch>
                  </pic:blipFill>
                  <pic:spPr>
                    <a:xfrm>
                      <a:off x="0" y="0"/>
                      <a:ext cx="561213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pPr>
      <w:r w:rsidDel="00000000" w:rsidR="00000000" w:rsidRPr="00000000">
        <w:rPr/>
        <w:drawing>
          <wp:inline distB="114300" distT="114300" distL="114300" distR="114300">
            <wp:extent cx="4876800" cy="4143375"/>
            <wp:effectExtent b="0" l="0" r="0" t="0"/>
            <wp:docPr id="2118696565" name="image266.png"/>
            <a:graphic>
              <a:graphicData uri="http://schemas.openxmlformats.org/drawingml/2006/picture">
                <pic:pic>
                  <pic:nvPicPr>
                    <pic:cNvPr id="0" name="image266.png"/>
                    <pic:cNvPicPr preferRelativeResize="0"/>
                  </pic:nvPicPr>
                  <pic:blipFill>
                    <a:blip r:embed="rId325"/>
                    <a:srcRect b="0" l="0" r="0" t="0"/>
                    <a:stretch>
                      <a:fillRect/>
                    </a:stretch>
                  </pic:blipFill>
                  <pic:spPr>
                    <a:xfrm>
                      <a:off x="0" y="0"/>
                      <a:ext cx="487680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pPr>
      <w:r w:rsidDel="00000000" w:rsidR="00000000" w:rsidRPr="00000000">
        <w:rPr/>
        <w:drawing>
          <wp:inline distB="114300" distT="114300" distL="114300" distR="114300">
            <wp:extent cx="5612130" cy="2260600"/>
            <wp:effectExtent b="0" l="0" r="0" t="0"/>
            <wp:docPr id="2118696544" name="image246.png"/>
            <a:graphic>
              <a:graphicData uri="http://schemas.openxmlformats.org/drawingml/2006/picture">
                <pic:pic>
                  <pic:nvPicPr>
                    <pic:cNvPr id="0" name="image246.png"/>
                    <pic:cNvPicPr preferRelativeResize="0"/>
                  </pic:nvPicPr>
                  <pic:blipFill>
                    <a:blip r:embed="rId326"/>
                    <a:srcRect b="0" l="0" r="0" t="0"/>
                    <a:stretch>
                      <a:fillRect/>
                    </a:stretch>
                  </pic:blipFill>
                  <pic:spPr>
                    <a:xfrm>
                      <a:off x="0" y="0"/>
                      <a:ext cx="561213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rPr/>
      </w:pPr>
      <w:r w:rsidDel="00000000" w:rsidR="00000000" w:rsidRPr="00000000">
        <w:rPr/>
        <w:drawing>
          <wp:inline distB="114300" distT="114300" distL="114300" distR="114300">
            <wp:extent cx="5295900" cy="4076700"/>
            <wp:effectExtent b="0" l="0" r="0" t="0"/>
            <wp:docPr id="2118696506" name="image207.png"/>
            <a:graphic>
              <a:graphicData uri="http://schemas.openxmlformats.org/drawingml/2006/picture">
                <pic:pic>
                  <pic:nvPicPr>
                    <pic:cNvPr id="0" name="image207.png"/>
                    <pic:cNvPicPr preferRelativeResize="0"/>
                  </pic:nvPicPr>
                  <pic:blipFill>
                    <a:blip r:embed="rId327"/>
                    <a:srcRect b="0" l="0" r="0" t="0"/>
                    <a:stretch>
                      <a:fillRect/>
                    </a:stretch>
                  </pic:blipFill>
                  <pic:spPr>
                    <a:xfrm>
                      <a:off x="0" y="0"/>
                      <a:ext cx="52959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pPr>
      <w:r w:rsidDel="00000000" w:rsidR="00000000" w:rsidRPr="00000000">
        <w:rPr/>
        <w:drawing>
          <wp:inline distB="114300" distT="114300" distL="114300" distR="114300">
            <wp:extent cx="5612130" cy="1409700"/>
            <wp:effectExtent b="0" l="0" r="0" t="0"/>
            <wp:docPr id="2118696398" name="image103.png"/>
            <a:graphic>
              <a:graphicData uri="http://schemas.openxmlformats.org/drawingml/2006/picture">
                <pic:pic>
                  <pic:nvPicPr>
                    <pic:cNvPr id="0" name="image103.png"/>
                    <pic:cNvPicPr preferRelativeResize="0"/>
                  </pic:nvPicPr>
                  <pic:blipFill>
                    <a:blip r:embed="rId328"/>
                    <a:srcRect b="0" l="0" r="0" t="0"/>
                    <a:stretch>
                      <a:fillRect/>
                    </a:stretch>
                  </pic:blipFill>
                  <pic:spPr>
                    <a:xfrm>
                      <a:off x="0" y="0"/>
                      <a:ext cx="56121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rPr/>
      </w:pPr>
      <w:r w:rsidDel="00000000" w:rsidR="00000000" w:rsidRPr="00000000">
        <w:rPr/>
        <w:drawing>
          <wp:inline distB="114300" distT="114300" distL="114300" distR="114300">
            <wp:extent cx="5448300" cy="4524375"/>
            <wp:effectExtent b="0" l="0" r="0" t="0"/>
            <wp:docPr id="2118696540" name="image241.png"/>
            <a:graphic>
              <a:graphicData uri="http://schemas.openxmlformats.org/drawingml/2006/picture">
                <pic:pic>
                  <pic:nvPicPr>
                    <pic:cNvPr id="0" name="image241.png"/>
                    <pic:cNvPicPr preferRelativeResize="0"/>
                  </pic:nvPicPr>
                  <pic:blipFill>
                    <a:blip r:embed="rId329"/>
                    <a:srcRect b="0" l="0" r="0" t="0"/>
                    <a:stretch>
                      <a:fillRect/>
                    </a:stretch>
                  </pic:blipFill>
                  <pic:spPr>
                    <a:xfrm>
                      <a:off x="0" y="0"/>
                      <a:ext cx="54483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pPr>
      <w:r w:rsidDel="00000000" w:rsidR="00000000" w:rsidRPr="00000000">
        <w:rPr/>
        <w:drawing>
          <wp:inline distB="114300" distT="114300" distL="114300" distR="114300">
            <wp:extent cx="5612130" cy="2032000"/>
            <wp:effectExtent b="0" l="0" r="0" t="0"/>
            <wp:docPr id="2118696523" name="image224.png"/>
            <a:graphic>
              <a:graphicData uri="http://schemas.openxmlformats.org/drawingml/2006/picture">
                <pic:pic>
                  <pic:nvPicPr>
                    <pic:cNvPr id="0" name="image224.png"/>
                    <pic:cNvPicPr preferRelativeResize="0"/>
                  </pic:nvPicPr>
                  <pic:blipFill>
                    <a:blip r:embed="rId330"/>
                    <a:srcRect b="0" l="0" r="0" t="0"/>
                    <a:stretch>
                      <a:fillRect/>
                    </a:stretch>
                  </pic:blipFill>
                  <pic:spPr>
                    <a:xfrm>
                      <a:off x="0" y="0"/>
                      <a:ext cx="561213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ind w:left="720" w:firstLine="0"/>
        <w:rPr/>
      </w:pPr>
      <w:r w:rsidDel="00000000" w:rsidR="00000000" w:rsidRPr="00000000">
        <w:rPr>
          <w:rtl w:val="0"/>
        </w:rPr>
      </w:r>
    </w:p>
    <w:p w:rsidR="00000000" w:rsidDel="00000000" w:rsidP="00000000" w:rsidRDefault="00000000" w:rsidRPr="00000000" w14:paraId="000005CC">
      <w:pPr>
        <w:pStyle w:val="Heading2"/>
        <w:numPr>
          <w:ilvl w:val="0"/>
          <w:numId w:val="1"/>
        </w:numPr>
        <w:spacing w:after="240" w:before="240" w:lineRule="auto"/>
        <w:ind w:left="720" w:hanging="360"/>
        <w:rPr/>
      </w:pPr>
      <w:bookmarkStart w:colFirst="0" w:colLast="0" w:name="_heading=h.zhu80b4husvs" w:id="249"/>
      <w:bookmarkEnd w:id="249"/>
      <w:hyperlink r:id="rId331">
        <w:r w:rsidDel="00000000" w:rsidR="00000000" w:rsidRPr="00000000">
          <w:rPr>
            <w:color w:val="1155cc"/>
            <w:u w:val="single"/>
            <w:rtl w:val="0"/>
          </w:rPr>
          <w:t xml:space="preserve">2_4_1_Manejo de Excepciones en Bloques PLSQL.pptx</w:t>
        </w:r>
      </w:hyperlink>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ind w:left="720" w:firstLine="0"/>
        <w:rPr>
          <w:sz w:val="30"/>
          <w:szCs w:val="30"/>
        </w:rPr>
      </w:pPr>
      <w:r w:rsidDel="00000000" w:rsidR="00000000" w:rsidRPr="00000000">
        <w:rPr>
          <w:rtl w:val="0"/>
        </w:rPr>
      </w:r>
    </w:p>
    <w:p w:rsidR="00000000" w:rsidDel="00000000" w:rsidP="00000000" w:rsidRDefault="00000000" w:rsidRPr="00000000" w14:paraId="000005CF">
      <w:pPr>
        <w:rPr>
          <w:sz w:val="30"/>
          <w:szCs w:val="30"/>
        </w:rPr>
      </w:pPr>
      <w:r w:rsidDel="00000000" w:rsidR="00000000" w:rsidRPr="00000000">
        <w:rPr>
          <w:rtl w:val="0"/>
        </w:rPr>
      </w:r>
    </w:p>
    <w:p w:rsidR="00000000" w:rsidDel="00000000" w:rsidP="00000000" w:rsidRDefault="00000000" w:rsidRPr="00000000" w14:paraId="000005D0">
      <w:pPr>
        <w:rPr>
          <w:b w:val="1"/>
        </w:rPr>
      </w:pPr>
      <w:r w:rsidDel="00000000" w:rsidR="00000000" w:rsidRPr="00000000">
        <w:rPr>
          <w:rtl w:val="0"/>
        </w:rPr>
      </w:r>
    </w:p>
    <w:p w:rsidR="00000000" w:rsidDel="00000000" w:rsidP="00000000" w:rsidRDefault="00000000" w:rsidRPr="00000000" w14:paraId="000005D1">
      <w:pPr>
        <w:pStyle w:val="Heading2"/>
        <w:rPr/>
      </w:pPr>
      <w:bookmarkStart w:colFirst="0" w:colLast="0" w:name="_heading=h.avd2d5o6bpbh" w:id="236"/>
      <w:bookmarkEnd w:id="236"/>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203A54"/>
    <w:pPr>
      <w:ind w:left="720"/>
      <w:contextualSpacing w:val="1"/>
    </w:pPr>
  </w:style>
  <w:style w:type="paragraph" w:styleId="Sinespaciado">
    <w:name w:val="No Spacing"/>
    <w:uiPriority w:val="1"/>
    <w:qFormat w:val="1"/>
    <w:rsid w:val="00203A54"/>
    <w:pPr>
      <w:spacing w:after="0" w:line="240" w:lineRule="auto"/>
    </w:pPr>
  </w:style>
  <w:style w:type="character" w:styleId="Textodelmarcadordeposicin">
    <w:name w:val="Placeholder Text"/>
    <w:basedOn w:val="Fuentedeprrafopredeter"/>
    <w:uiPriority w:val="99"/>
    <w:semiHidden w:val="1"/>
    <w:rsid w:val="00080B61"/>
    <w:rPr>
      <w:color w:val="80808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69.png"/><Relationship Id="rId190" Type="http://schemas.openxmlformats.org/officeDocument/2006/relationships/image" Target="media/image229.png"/><Relationship Id="rId42" Type="http://schemas.openxmlformats.org/officeDocument/2006/relationships/image" Target="media/image280.png"/><Relationship Id="rId41" Type="http://schemas.openxmlformats.org/officeDocument/2006/relationships/image" Target="media/image188.png"/><Relationship Id="rId44" Type="http://schemas.openxmlformats.org/officeDocument/2006/relationships/image" Target="media/image279.png"/><Relationship Id="rId194" Type="http://schemas.openxmlformats.org/officeDocument/2006/relationships/image" Target="media/image127.png"/><Relationship Id="rId43" Type="http://schemas.openxmlformats.org/officeDocument/2006/relationships/image" Target="media/image317.png"/><Relationship Id="rId193" Type="http://schemas.openxmlformats.org/officeDocument/2006/relationships/image" Target="media/image259.png"/><Relationship Id="rId46" Type="http://schemas.openxmlformats.org/officeDocument/2006/relationships/image" Target="media/image216.png"/><Relationship Id="rId192" Type="http://schemas.openxmlformats.org/officeDocument/2006/relationships/image" Target="media/image158.png"/><Relationship Id="rId45" Type="http://schemas.openxmlformats.org/officeDocument/2006/relationships/image" Target="media/image143.png"/><Relationship Id="rId191" Type="http://schemas.openxmlformats.org/officeDocument/2006/relationships/image" Target="media/image116.png"/><Relationship Id="rId48" Type="http://schemas.openxmlformats.org/officeDocument/2006/relationships/image" Target="media/image260.png"/><Relationship Id="rId187" Type="http://schemas.openxmlformats.org/officeDocument/2006/relationships/image" Target="media/image268.png"/><Relationship Id="rId47" Type="http://schemas.openxmlformats.org/officeDocument/2006/relationships/image" Target="media/image136.png"/><Relationship Id="rId186" Type="http://schemas.openxmlformats.org/officeDocument/2006/relationships/image" Target="media/image162.png"/><Relationship Id="rId185" Type="http://schemas.openxmlformats.org/officeDocument/2006/relationships/image" Target="media/image244.png"/><Relationship Id="rId49" Type="http://schemas.openxmlformats.org/officeDocument/2006/relationships/image" Target="media/image99.png"/><Relationship Id="rId184" Type="http://schemas.openxmlformats.org/officeDocument/2006/relationships/image" Target="media/image70.png"/><Relationship Id="rId189" Type="http://schemas.openxmlformats.org/officeDocument/2006/relationships/image" Target="media/image34.png"/><Relationship Id="rId188" Type="http://schemas.openxmlformats.org/officeDocument/2006/relationships/image" Target="media/image17.png"/><Relationship Id="rId31" Type="http://schemas.openxmlformats.org/officeDocument/2006/relationships/image" Target="media/image212.png"/><Relationship Id="rId30" Type="http://schemas.openxmlformats.org/officeDocument/2006/relationships/image" Target="media/image245.png"/><Relationship Id="rId33" Type="http://schemas.openxmlformats.org/officeDocument/2006/relationships/image" Target="media/image215.png"/><Relationship Id="rId183" Type="http://schemas.openxmlformats.org/officeDocument/2006/relationships/image" Target="media/image247.png"/><Relationship Id="rId32" Type="http://schemas.openxmlformats.org/officeDocument/2006/relationships/image" Target="media/image27.png"/><Relationship Id="rId182" Type="http://schemas.openxmlformats.org/officeDocument/2006/relationships/image" Target="media/image291.png"/><Relationship Id="rId35" Type="http://schemas.openxmlformats.org/officeDocument/2006/relationships/image" Target="media/image63.png"/><Relationship Id="rId181" Type="http://schemas.openxmlformats.org/officeDocument/2006/relationships/image" Target="media/image201.png"/><Relationship Id="rId34" Type="http://schemas.openxmlformats.org/officeDocument/2006/relationships/image" Target="media/image7.png"/><Relationship Id="rId180" Type="http://schemas.openxmlformats.org/officeDocument/2006/relationships/image" Target="media/image69.png"/><Relationship Id="rId37" Type="http://schemas.openxmlformats.org/officeDocument/2006/relationships/image" Target="media/image194.png"/><Relationship Id="rId176" Type="http://schemas.openxmlformats.org/officeDocument/2006/relationships/hyperlink" Target="https://alt-5fe4a347ea17e.blackboard.com/bbcswebdav/institution/DUOC_Coaching_Ultra/PCT/ESC_INFORMATICA/MDY3131/RA/2_1_2_Usando%20Tipos%20de%20Datos%20LOB%20en%20Bloques%20PLSQL.pptx" TargetMode="External"/><Relationship Id="rId297" Type="http://schemas.openxmlformats.org/officeDocument/2006/relationships/image" Target="media/image242.png"/><Relationship Id="rId36" Type="http://schemas.openxmlformats.org/officeDocument/2006/relationships/image" Target="media/image106.png"/><Relationship Id="rId175" Type="http://schemas.openxmlformats.org/officeDocument/2006/relationships/image" Target="media/image220.png"/><Relationship Id="rId296" Type="http://schemas.openxmlformats.org/officeDocument/2006/relationships/image" Target="media/image222.png"/><Relationship Id="rId39" Type="http://schemas.openxmlformats.org/officeDocument/2006/relationships/image" Target="media/image31.png"/><Relationship Id="rId174" Type="http://schemas.openxmlformats.org/officeDocument/2006/relationships/image" Target="media/image230.png"/><Relationship Id="rId295" Type="http://schemas.openxmlformats.org/officeDocument/2006/relationships/image" Target="media/image6.png"/><Relationship Id="rId38" Type="http://schemas.openxmlformats.org/officeDocument/2006/relationships/image" Target="media/image125.png"/><Relationship Id="rId173" Type="http://schemas.openxmlformats.org/officeDocument/2006/relationships/image" Target="media/image23.png"/><Relationship Id="rId294" Type="http://schemas.openxmlformats.org/officeDocument/2006/relationships/image" Target="media/image57.png"/><Relationship Id="rId179" Type="http://schemas.openxmlformats.org/officeDocument/2006/relationships/image" Target="media/image151.png"/><Relationship Id="rId178" Type="http://schemas.openxmlformats.org/officeDocument/2006/relationships/image" Target="media/image227.png"/><Relationship Id="rId299" Type="http://schemas.openxmlformats.org/officeDocument/2006/relationships/image" Target="media/image160.png"/><Relationship Id="rId177" Type="http://schemas.openxmlformats.org/officeDocument/2006/relationships/hyperlink" Target="https://alt-5fe4a347ea17e.blackboard.com/bbcswebdav/institution/DUOC_Coaching_Ultra/PCT/ESC_INFORMATICA/MDY3131/RA/2_1_2_Usando%20Tipos%20de%20Datos%20LOB%20en%20Bloques%20PLSQL.pptx" TargetMode="External"/><Relationship Id="rId298" Type="http://schemas.openxmlformats.org/officeDocument/2006/relationships/image" Target="media/image74.png"/><Relationship Id="rId20" Type="http://schemas.openxmlformats.org/officeDocument/2006/relationships/image" Target="media/image138.png"/><Relationship Id="rId22" Type="http://schemas.openxmlformats.org/officeDocument/2006/relationships/image" Target="media/image286.png"/><Relationship Id="rId21" Type="http://schemas.openxmlformats.org/officeDocument/2006/relationships/image" Target="media/image102.png"/><Relationship Id="rId24" Type="http://schemas.openxmlformats.org/officeDocument/2006/relationships/image" Target="media/image183.png"/><Relationship Id="rId23" Type="http://schemas.openxmlformats.org/officeDocument/2006/relationships/image" Target="media/image65.png"/><Relationship Id="rId26" Type="http://schemas.openxmlformats.org/officeDocument/2006/relationships/image" Target="media/image287.png"/><Relationship Id="rId25" Type="http://schemas.openxmlformats.org/officeDocument/2006/relationships/image" Target="media/image142.png"/><Relationship Id="rId28" Type="http://schemas.openxmlformats.org/officeDocument/2006/relationships/image" Target="media/image129.png"/><Relationship Id="rId27" Type="http://schemas.openxmlformats.org/officeDocument/2006/relationships/image" Target="media/image54.png"/><Relationship Id="rId29" Type="http://schemas.openxmlformats.org/officeDocument/2006/relationships/image" Target="media/image97.png"/><Relationship Id="rId11" Type="http://schemas.openxmlformats.org/officeDocument/2006/relationships/image" Target="media/image305.png"/><Relationship Id="rId10" Type="http://schemas.openxmlformats.org/officeDocument/2006/relationships/image" Target="media/image310.png"/><Relationship Id="rId13" Type="http://schemas.openxmlformats.org/officeDocument/2006/relationships/image" Target="media/image301.png"/><Relationship Id="rId12" Type="http://schemas.openxmlformats.org/officeDocument/2006/relationships/image" Target="media/image316.png"/><Relationship Id="rId15" Type="http://schemas.openxmlformats.org/officeDocument/2006/relationships/image" Target="media/image308.png"/><Relationship Id="rId198" Type="http://schemas.openxmlformats.org/officeDocument/2006/relationships/image" Target="media/image167.png"/><Relationship Id="rId14" Type="http://schemas.openxmlformats.org/officeDocument/2006/relationships/image" Target="media/image303.png"/><Relationship Id="rId197" Type="http://schemas.openxmlformats.org/officeDocument/2006/relationships/image" Target="media/image11.png"/><Relationship Id="rId17" Type="http://schemas.openxmlformats.org/officeDocument/2006/relationships/image" Target="media/image173.png"/><Relationship Id="rId196" Type="http://schemas.openxmlformats.org/officeDocument/2006/relationships/image" Target="media/image48.png"/><Relationship Id="rId16" Type="http://schemas.openxmlformats.org/officeDocument/2006/relationships/image" Target="media/image174.png"/><Relationship Id="rId195" Type="http://schemas.openxmlformats.org/officeDocument/2006/relationships/image" Target="media/image307.png"/><Relationship Id="rId19" Type="http://schemas.openxmlformats.org/officeDocument/2006/relationships/image" Target="media/image58.png"/><Relationship Id="rId18" Type="http://schemas.openxmlformats.org/officeDocument/2006/relationships/image" Target="media/image108.png"/><Relationship Id="rId199" Type="http://schemas.openxmlformats.org/officeDocument/2006/relationships/image" Target="media/image52.png"/><Relationship Id="rId84" Type="http://schemas.openxmlformats.org/officeDocument/2006/relationships/image" Target="media/image111.png"/><Relationship Id="rId83" Type="http://schemas.openxmlformats.org/officeDocument/2006/relationships/image" Target="media/image250.png"/><Relationship Id="rId86" Type="http://schemas.openxmlformats.org/officeDocument/2006/relationships/image" Target="media/image105.png"/><Relationship Id="rId85" Type="http://schemas.openxmlformats.org/officeDocument/2006/relationships/image" Target="media/image283.png"/><Relationship Id="rId88" Type="http://schemas.openxmlformats.org/officeDocument/2006/relationships/image" Target="media/image24.png"/><Relationship Id="rId150" Type="http://schemas.openxmlformats.org/officeDocument/2006/relationships/image" Target="media/image276.png"/><Relationship Id="rId271" Type="http://schemas.openxmlformats.org/officeDocument/2006/relationships/image" Target="media/image2.png"/><Relationship Id="rId87" Type="http://schemas.openxmlformats.org/officeDocument/2006/relationships/image" Target="media/image284.png"/><Relationship Id="rId270" Type="http://schemas.openxmlformats.org/officeDocument/2006/relationships/image" Target="media/image76.png"/><Relationship Id="rId89" Type="http://schemas.openxmlformats.org/officeDocument/2006/relationships/image" Target="media/image273.png"/><Relationship Id="rId80" Type="http://schemas.openxmlformats.org/officeDocument/2006/relationships/image" Target="media/image79.png"/><Relationship Id="rId82" Type="http://schemas.openxmlformats.org/officeDocument/2006/relationships/image" Target="media/image72.png"/><Relationship Id="rId81" Type="http://schemas.openxmlformats.org/officeDocument/2006/relationships/image" Target="media/image2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1.png"/><Relationship Id="rId4" Type="http://schemas.openxmlformats.org/officeDocument/2006/relationships/numbering" Target="numbering.xml"/><Relationship Id="rId148" Type="http://schemas.openxmlformats.org/officeDocument/2006/relationships/image" Target="media/image140.png"/><Relationship Id="rId269" Type="http://schemas.openxmlformats.org/officeDocument/2006/relationships/image" Target="media/image267.png"/><Relationship Id="rId9" Type="http://schemas.openxmlformats.org/officeDocument/2006/relationships/image" Target="media/image311.png"/><Relationship Id="rId143" Type="http://schemas.openxmlformats.org/officeDocument/2006/relationships/image" Target="media/image81.png"/><Relationship Id="rId264" Type="http://schemas.openxmlformats.org/officeDocument/2006/relationships/image" Target="media/image219.png"/><Relationship Id="rId142" Type="http://schemas.openxmlformats.org/officeDocument/2006/relationships/hyperlink" Target="https://alt-5fe4a347ea17e.blackboard.com/bbcswebdav/institution/DUOC_Coaching_Ultra/PCT/ESC_INFORMATICA/MDY3131/RA/2_1_1_Usando%20Tipos%20de%20Datos%20Compuestos%20en%20Bloques%20PLSQL.pptx" TargetMode="External"/><Relationship Id="rId263" Type="http://schemas.openxmlformats.org/officeDocument/2006/relationships/image" Target="media/image234.png"/><Relationship Id="rId141" Type="http://schemas.openxmlformats.org/officeDocument/2006/relationships/image" Target="media/image36.png"/><Relationship Id="rId262" Type="http://schemas.openxmlformats.org/officeDocument/2006/relationships/image" Target="media/image171.png"/><Relationship Id="rId140" Type="http://schemas.openxmlformats.org/officeDocument/2006/relationships/image" Target="media/image16.png"/><Relationship Id="rId261" Type="http://schemas.openxmlformats.org/officeDocument/2006/relationships/image" Target="media/image1.png"/><Relationship Id="rId5" Type="http://schemas.openxmlformats.org/officeDocument/2006/relationships/styles" Target="styles.xml"/><Relationship Id="rId147" Type="http://schemas.openxmlformats.org/officeDocument/2006/relationships/image" Target="media/image157.png"/><Relationship Id="rId268" Type="http://schemas.openxmlformats.org/officeDocument/2006/relationships/image" Target="media/image257.png"/><Relationship Id="rId6" Type="http://schemas.openxmlformats.org/officeDocument/2006/relationships/customXml" Target="../customXML/item1.xml"/><Relationship Id="rId146" Type="http://schemas.openxmlformats.org/officeDocument/2006/relationships/image" Target="media/image84.png"/><Relationship Id="rId267" Type="http://schemas.openxmlformats.org/officeDocument/2006/relationships/image" Target="media/image197.png"/><Relationship Id="rId7" Type="http://schemas.openxmlformats.org/officeDocument/2006/relationships/image" Target="media/image300.png"/><Relationship Id="rId145" Type="http://schemas.openxmlformats.org/officeDocument/2006/relationships/image" Target="media/image149.png"/><Relationship Id="rId266" Type="http://schemas.openxmlformats.org/officeDocument/2006/relationships/image" Target="media/image98.png"/><Relationship Id="rId8" Type="http://schemas.openxmlformats.org/officeDocument/2006/relationships/image" Target="media/image314.png"/><Relationship Id="rId144" Type="http://schemas.openxmlformats.org/officeDocument/2006/relationships/image" Target="media/image15.png"/><Relationship Id="rId265" Type="http://schemas.openxmlformats.org/officeDocument/2006/relationships/image" Target="media/image221.png"/><Relationship Id="rId73" Type="http://schemas.openxmlformats.org/officeDocument/2006/relationships/image" Target="media/image271.png"/><Relationship Id="rId72" Type="http://schemas.openxmlformats.org/officeDocument/2006/relationships/image" Target="media/image109.png"/><Relationship Id="rId75" Type="http://schemas.openxmlformats.org/officeDocument/2006/relationships/image" Target="media/image164.png"/><Relationship Id="rId74" Type="http://schemas.openxmlformats.org/officeDocument/2006/relationships/image" Target="media/image290.png"/><Relationship Id="rId77" Type="http://schemas.openxmlformats.org/officeDocument/2006/relationships/image" Target="media/image101.png"/><Relationship Id="rId260" Type="http://schemas.openxmlformats.org/officeDocument/2006/relationships/image" Target="media/image184.png"/><Relationship Id="rId76" Type="http://schemas.openxmlformats.org/officeDocument/2006/relationships/image" Target="media/image85.png"/><Relationship Id="rId79" Type="http://schemas.openxmlformats.org/officeDocument/2006/relationships/image" Target="media/image272.png"/><Relationship Id="rId78" Type="http://schemas.openxmlformats.org/officeDocument/2006/relationships/image" Target="media/image210.png"/><Relationship Id="rId71" Type="http://schemas.openxmlformats.org/officeDocument/2006/relationships/image" Target="media/image64.png"/><Relationship Id="rId70" Type="http://schemas.openxmlformats.org/officeDocument/2006/relationships/image" Target="media/image122.png"/><Relationship Id="rId139" Type="http://schemas.openxmlformats.org/officeDocument/2006/relationships/image" Target="media/image200.png"/><Relationship Id="rId138" Type="http://schemas.openxmlformats.org/officeDocument/2006/relationships/image" Target="media/image175.png"/><Relationship Id="rId259" Type="http://schemas.openxmlformats.org/officeDocument/2006/relationships/image" Target="media/image147.png"/><Relationship Id="rId137" Type="http://schemas.openxmlformats.org/officeDocument/2006/relationships/hyperlink" Target="https://alt-5fe4a347ea17e.blackboard.com/bbcswebdav/institution/DUOC_Coaching_Ultra/PCT/ESC_INFORMATICA/MDY3131/RA/1_4_1_Estructuras%20de%20Iteracio%CC%81n%20en%20Bloques%20PLSQL.pptx" TargetMode="External"/><Relationship Id="rId258" Type="http://schemas.openxmlformats.org/officeDocument/2006/relationships/image" Target="media/image107.png"/><Relationship Id="rId132" Type="http://schemas.openxmlformats.org/officeDocument/2006/relationships/image" Target="media/image309.png"/><Relationship Id="rId253" Type="http://schemas.openxmlformats.org/officeDocument/2006/relationships/image" Target="media/image124.png"/><Relationship Id="rId131" Type="http://schemas.openxmlformats.org/officeDocument/2006/relationships/image" Target="media/image228.png"/><Relationship Id="rId252" Type="http://schemas.openxmlformats.org/officeDocument/2006/relationships/image" Target="media/image186.png"/><Relationship Id="rId130" Type="http://schemas.openxmlformats.org/officeDocument/2006/relationships/hyperlink" Target="https://alt-5fe4a347ea17e.blackboard.com/bbcswebdav/institution/DUOC_Coaching_Ultra/PCT/ESC_INFORMATICA/MDY3131/RA/1_3_1_Estructuras%20de%20Condiciones%20en%20Bloques%20PLSQL.pptx" TargetMode="External"/><Relationship Id="rId251" Type="http://schemas.openxmlformats.org/officeDocument/2006/relationships/image" Target="media/image225.png"/><Relationship Id="rId250" Type="http://schemas.openxmlformats.org/officeDocument/2006/relationships/image" Target="media/image3.png"/><Relationship Id="rId136" Type="http://schemas.openxmlformats.org/officeDocument/2006/relationships/image" Target="media/image275.png"/><Relationship Id="rId257" Type="http://schemas.openxmlformats.org/officeDocument/2006/relationships/image" Target="media/image292.png"/><Relationship Id="rId135" Type="http://schemas.openxmlformats.org/officeDocument/2006/relationships/image" Target="media/image281.png"/><Relationship Id="rId256" Type="http://schemas.openxmlformats.org/officeDocument/2006/relationships/hyperlink" Target="https://alt-5fe4a347ea17e.blackboard.com/bbcswebdav/institution/DUOC_Coaching_Ultra/PCT/ESC_INFORMATICA/MDY3131/RA/2_2_2_Incorporando%20Cursores%20Explicitos%20Simples%20a%20Bloques%20PLSQL.pptx" TargetMode="External"/><Relationship Id="rId134" Type="http://schemas.openxmlformats.org/officeDocument/2006/relationships/image" Target="media/image178.png"/><Relationship Id="rId255" Type="http://schemas.openxmlformats.org/officeDocument/2006/relationships/image" Target="media/image4.png"/><Relationship Id="rId133" Type="http://schemas.openxmlformats.org/officeDocument/2006/relationships/image" Target="media/image236.png"/><Relationship Id="rId254" Type="http://schemas.openxmlformats.org/officeDocument/2006/relationships/image" Target="media/image218.png"/><Relationship Id="rId62" Type="http://schemas.openxmlformats.org/officeDocument/2006/relationships/image" Target="media/image96.png"/><Relationship Id="rId61" Type="http://schemas.openxmlformats.org/officeDocument/2006/relationships/image" Target="media/image255.png"/><Relationship Id="rId64" Type="http://schemas.openxmlformats.org/officeDocument/2006/relationships/image" Target="media/image8.png"/><Relationship Id="rId63" Type="http://schemas.openxmlformats.org/officeDocument/2006/relationships/image" Target="media/image238.png"/><Relationship Id="rId66" Type="http://schemas.openxmlformats.org/officeDocument/2006/relationships/image" Target="media/image29.png"/><Relationship Id="rId172" Type="http://schemas.openxmlformats.org/officeDocument/2006/relationships/image" Target="media/image67.png"/><Relationship Id="rId293" Type="http://schemas.openxmlformats.org/officeDocument/2006/relationships/image" Target="media/image41.png"/><Relationship Id="rId65" Type="http://schemas.openxmlformats.org/officeDocument/2006/relationships/image" Target="media/image306.png"/><Relationship Id="rId171" Type="http://schemas.openxmlformats.org/officeDocument/2006/relationships/image" Target="media/image47.png"/><Relationship Id="rId292" Type="http://schemas.openxmlformats.org/officeDocument/2006/relationships/image" Target="media/image231.png"/><Relationship Id="rId68" Type="http://schemas.openxmlformats.org/officeDocument/2006/relationships/image" Target="media/image113.png"/><Relationship Id="rId170" Type="http://schemas.openxmlformats.org/officeDocument/2006/relationships/image" Target="media/image248.png"/><Relationship Id="rId291" Type="http://schemas.openxmlformats.org/officeDocument/2006/relationships/image" Target="media/image154.png"/><Relationship Id="rId67" Type="http://schemas.openxmlformats.org/officeDocument/2006/relationships/image" Target="media/image83.png"/><Relationship Id="rId290" Type="http://schemas.openxmlformats.org/officeDocument/2006/relationships/image" Target="media/image168.png"/><Relationship Id="rId60" Type="http://schemas.openxmlformats.org/officeDocument/2006/relationships/image" Target="media/image176.png"/><Relationship Id="rId165" Type="http://schemas.openxmlformats.org/officeDocument/2006/relationships/image" Target="media/image270.png"/><Relationship Id="rId286" Type="http://schemas.openxmlformats.org/officeDocument/2006/relationships/image" Target="media/image61.png"/><Relationship Id="rId69" Type="http://schemas.openxmlformats.org/officeDocument/2006/relationships/image" Target="media/image172.png"/><Relationship Id="rId164" Type="http://schemas.openxmlformats.org/officeDocument/2006/relationships/image" Target="media/image211.png"/><Relationship Id="rId285" Type="http://schemas.openxmlformats.org/officeDocument/2006/relationships/hyperlink" Target="https://alt-5fe4a347ea17e.blackboard.com/bbcswebdav/institution/DUOC_Coaching_Ultra/PCT/ESC_INFORMATICA/MDY3131/RA/2_3_1_Incorporando%20Complejidad%20al%20uso%20de%20Cursores%20Explicitos.pptx" TargetMode="External"/><Relationship Id="rId163" Type="http://schemas.openxmlformats.org/officeDocument/2006/relationships/image" Target="media/image195.png"/><Relationship Id="rId284" Type="http://schemas.openxmlformats.org/officeDocument/2006/relationships/image" Target="media/image296.png"/><Relationship Id="rId162" Type="http://schemas.openxmlformats.org/officeDocument/2006/relationships/image" Target="media/image26.png"/><Relationship Id="rId283" Type="http://schemas.openxmlformats.org/officeDocument/2006/relationships/image" Target="media/image144.png"/><Relationship Id="rId169" Type="http://schemas.openxmlformats.org/officeDocument/2006/relationships/image" Target="media/image12.png"/><Relationship Id="rId168" Type="http://schemas.openxmlformats.org/officeDocument/2006/relationships/image" Target="media/image274.png"/><Relationship Id="rId289" Type="http://schemas.openxmlformats.org/officeDocument/2006/relationships/image" Target="media/image126.png"/><Relationship Id="rId167" Type="http://schemas.openxmlformats.org/officeDocument/2006/relationships/image" Target="media/image71.png"/><Relationship Id="rId288" Type="http://schemas.openxmlformats.org/officeDocument/2006/relationships/image" Target="media/image35.png"/><Relationship Id="rId166" Type="http://schemas.openxmlformats.org/officeDocument/2006/relationships/image" Target="media/image28.png"/><Relationship Id="rId287" Type="http://schemas.openxmlformats.org/officeDocument/2006/relationships/image" Target="media/image14.png"/><Relationship Id="rId51" Type="http://schemas.openxmlformats.org/officeDocument/2006/relationships/image" Target="media/image123.png"/><Relationship Id="rId50" Type="http://schemas.openxmlformats.org/officeDocument/2006/relationships/image" Target="media/image213.png"/><Relationship Id="rId53" Type="http://schemas.openxmlformats.org/officeDocument/2006/relationships/image" Target="media/image120.png"/><Relationship Id="rId52" Type="http://schemas.openxmlformats.org/officeDocument/2006/relationships/image" Target="media/image110.png"/><Relationship Id="rId55" Type="http://schemas.openxmlformats.org/officeDocument/2006/relationships/image" Target="media/image282.png"/><Relationship Id="rId161" Type="http://schemas.openxmlformats.org/officeDocument/2006/relationships/image" Target="media/image170.png"/><Relationship Id="rId282" Type="http://schemas.openxmlformats.org/officeDocument/2006/relationships/image" Target="media/image235.png"/><Relationship Id="rId54" Type="http://schemas.openxmlformats.org/officeDocument/2006/relationships/image" Target="media/image25.png"/><Relationship Id="rId160" Type="http://schemas.openxmlformats.org/officeDocument/2006/relationships/image" Target="media/image169.png"/><Relationship Id="rId281" Type="http://schemas.openxmlformats.org/officeDocument/2006/relationships/image" Target="media/image187.png"/><Relationship Id="rId57" Type="http://schemas.openxmlformats.org/officeDocument/2006/relationships/image" Target="media/image277.png"/><Relationship Id="rId280" Type="http://schemas.openxmlformats.org/officeDocument/2006/relationships/image" Target="media/image37.png"/><Relationship Id="rId56" Type="http://schemas.openxmlformats.org/officeDocument/2006/relationships/image" Target="media/image86.png"/><Relationship Id="rId159" Type="http://schemas.openxmlformats.org/officeDocument/2006/relationships/image" Target="media/image313.png"/><Relationship Id="rId59" Type="http://schemas.openxmlformats.org/officeDocument/2006/relationships/image" Target="media/image278.png"/><Relationship Id="rId154" Type="http://schemas.openxmlformats.org/officeDocument/2006/relationships/image" Target="media/image249.png"/><Relationship Id="rId275" Type="http://schemas.openxmlformats.org/officeDocument/2006/relationships/image" Target="media/image135.png"/><Relationship Id="rId58" Type="http://schemas.openxmlformats.org/officeDocument/2006/relationships/image" Target="media/image117.png"/><Relationship Id="rId153" Type="http://schemas.openxmlformats.org/officeDocument/2006/relationships/image" Target="media/image312.png"/><Relationship Id="rId274" Type="http://schemas.openxmlformats.org/officeDocument/2006/relationships/image" Target="media/image180.png"/><Relationship Id="rId152" Type="http://schemas.openxmlformats.org/officeDocument/2006/relationships/image" Target="media/image45.png"/><Relationship Id="rId273" Type="http://schemas.openxmlformats.org/officeDocument/2006/relationships/image" Target="media/image155.png"/><Relationship Id="rId151" Type="http://schemas.openxmlformats.org/officeDocument/2006/relationships/image" Target="media/image59.png"/><Relationship Id="rId272" Type="http://schemas.openxmlformats.org/officeDocument/2006/relationships/image" Target="media/image232.png"/><Relationship Id="rId158" Type="http://schemas.openxmlformats.org/officeDocument/2006/relationships/image" Target="media/image304.png"/><Relationship Id="rId279" Type="http://schemas.openxmlformats.org/officeDocument/2006/relationships/image" Target="media/image56.png"/><Relationship Id="rId157" Type="http://schemas.openxmlformats.org/officeDocument/2006/relationships/image" Target="media/image159.png"/><Relationship Id="rId278" Type="http://schemas.openxmlformats.org/officeDocument/2006/relationships/image" Target="media/image199.png"/><Relationship Id="rId156" Type="http://schemas.openxmlformats.org/officeDocument/2006/relationships/image" Target="media/image112.png"/><Relationship Id="rId277" Type="http://schemas.openxmlformats.org/officeDocument/2006/relationships/image" Target="media/image196.png"/><Relationship Id="rId155" Type="http://schemas.openxmlformats.org/officeDocument/2006/relationships/image" Target="media/image139.png"/><Relationship Id="rId276" Type="http://schemas.openxmlformats.org/officeDocument/2006/relationships/image" Target="media/image22.png"/><Relationship Id="rId107" Type="http://schemas.openxmlformats.org/officeDocument/2006/relationships/image" Target="media/image13.png"/><Relationship Id="rId228" Type="http://schemas.openxmlformats.org/officeDocument/2006/relationships/image" Target="media/image131.png"/><Relationship Id="rId106" Type="http://schemas.openxmlformats.org/officeDocument/2006/relationships/image" Target="media/image9.png"/><Relationship Id="rId227" Type="http://schemas.openxmlformats.org/officeDocument/2006/relationships/image" Target="media/image42.png"/><Relationship Id="rId105" Type="http://schemas.openxmlformats.org/officeDocument/2006/relationships/image" Target="media/image30.png"/><Relationship Id="rId226" Type="http://schemas.openxmlformats.org/officeDocument/2006/relationships/image" Target="media/image118.png"/><Relationship Id="rId104" Type="http://schemas.openxmlformats.org/officeDocument/2006/relationships/image" Target="media/image148.png"/><Relationship Id="rId225" Type="http://schemas.openxmlformats.org/officeDocument/2006/relationships/image" Target="media/image265.png"/><Relationship Id="rId109" Type="http://schemas.openxmlformats.org/officeDocument/2006/relationships/image" Target="media/image177.png"/><Relationship Id="rId108" Type="http://schemas.openxmlformats.org/officeDocument/2006/relationships/image" Target="media/image203.png"/><Relationship Id="rId229" Type="http://schemas.openxmlformats.org/officeDocument/2006/relationships/image" Target="media/image10.png"/><Relationship Id="rId220" Type="http://schemas.openxmlformats.org/officeDocument/2006/relationships/image" Target="media/image60.png"/><Relationship Id="rId103" Type="http://schemas.openxmlformats.org/officeDocument/2006/relationships/image" Target="media/image146.png"/><Relationship Id="rId224" Type="http://schemas.openxmlformats.org/officeDocument/2006/relationships/image" Target="media/image285.png"/><Relationship Id="rId102" Type="http://schemas.openxmlformats.org/officeDocument/2006/relationships/image" Target="media/image55.png"/><Relationship Id="rId223" Type="http://schemas.openxmlformats.org/officeDocument/2006/relationships/hyperlink" Target="https://alt-5fe4a347ea17e.blackboard.com/bbcswebdav/institution/DUOC_Coaching_Ultra/PCT/ESC_INFORMATICA/MDY3131/RA/2_2_1_Conceptos%20Generales%20de%20Cursores%20Explicitos.pptx" TargetMode="External"/><Relationship Id="rId101" Type="http://schemas.openxmlformats.org/officeDocument/2006/relationships/image" Target="media/image315.png"/><Relationship Id="rId222" Type="http://schemas.openxmlformats.org/officeDocument/2006/relationships/image" Target="media/image258.png"/><Relationship Id="rId100" Type="http://schemas.openxmlformats.org/officeDocument/2006/relationships/image" Target="media/image104.png"/><Relationship Id="rId221" Type="http://schemas.openxmlformats.org/officeDocument/2006/relationships/image" Target="media/image253.png"/><Relationship Id="rId217" Type="http://schemas.openxmlformats.org/officeDocument/2006/relationships/image" Target="media/image208.png"/><Relationship Id="rId216" Type="http://schemas.openxmlformats.org/officeDocument/2006/relationships/image" Target="media/image150.png"/><Relationship Id="rId215" Type="http://schemas.openxmlformats.org/officeDocument/2006/relationships/image" Target="media/image237.png"/><Relationship Id="rId214" Type="http://schemas.openxmlformats.org/officeDocument/2006/relationships/image" Target="media/image80.png"/><Relationship Id="rId219" Type="http://schemas.openxmlformats.org/officeDocument/2006/relationships/image" Target="media/image145.png"/><Relationship Id="rId218" Type="http://schemas.openxmlformats.org/officeDocument/2006/relationships/image" Target="media/image206.png"/><Relationship Id="rId330" Type="http://schemas.openxmlformats.org/officeDocument/2006/relationships/image" Target="media/image224.png"/><Relationship Id="rId213" Type="http://schemas.openxmlformats.org/officeDocument/2006/relationships/image" Target="media/image68.png"/><Relationship Id="rId212" Type="http://schemas.openxmlformats.org/officeDocument/2006/relationships/image" Target="media/image161.png"/><Relationship Id="rId211" Type="http://schemas.openxmlformats.org/officeDocument/2006/relationships/image" Target="media/image20.png"/><Relationship Id="rId210" Type="http://schemas.openxmlformats.org/officeDocument/2006/relationships/image" Target="media/image94.png"/><Relationship Id="rId331" Type="http://schemas.openxmlformats.org/officeDocument/2006/relationships/hyperlink" Target="https://alt-5fe4a347ea17e.blackboard.com/bbcswebdav/institution/DUOC_Coaching_Ultra/PCT/ESC_INFORMATICA/MDY3131/RA/2_4_1_Manejo%20de%20Excepciones%20en%20Bloques%20PLSQL.pptx" TargetMode="External"/><Relationship Id="rId129" Type="http://schemas.openxmlformats.org/officeDocument/2006/relationships/image" Target="media/image90.png"/><Relationship Id="rId128" Type="http://schemas.openxmlformats.org/officeDocument/2006/relationships/image" Target="media/image193.png"/><Relationship Id="rId249" Type="http://schemas.openxmlformats.org/officeDocument/2006/relationships/image" Target="media/image261.png"/><Relationship Id="rId127" Type="http://schemas.openxmlformats.org/officeDocument/2006/relationships/image" Target="media/image89.png"/><Relationship Id="rId248" Type="http://schemas.openxmlformats.org/officeDocument/2006/relationships/image" Target="media/image137.png"/><Relationship Id="rId126" Type="http://schemas.openxmlformats.org/officeDocument/2006/relationships/image" Target="media/image141.png"/><Relationship Id="rId247" Type="http://schemas.openxmlformats.org/officeDocument/2006/relationships/image" Target="media/image262.png"/><Relationship Id="rId121" Type="http://schemas.openxmlformats.org/officeDocument/2006/relationships/image" Target="media/image44.png"/><Relationship Id="rId242" Type="http://schemas.openxmlformats.org/officeDocument/2006/relationships/image" Target="media/image243.png"/><Relationship Id="rId120" Type="http://schemas.openxmlformats.org/officeDocument/2006/relationships/image" Target="media/image40.png"/><Relationship Id="rId241" Type="http://schemas.openxmlformats.org/officeDocument/2006/relationships/image" Target="media/image185.png"/><Relationship Id="rId240" Type="http://schemas.openxmlformats.org/officeDocument/2006/relationships/image" Target="media/image152.png"/><Relationship Id="rId125" Type="http://schemas.openxmlformats.org/officeDocument/2006/relationships/image" Target="media/image217.png"/><Relationship Id="rId246" Type="http://schemas.openxmlformats.org/officeDocument/2006/relationships/image" Target="media/image289.png"/><Relationship Id="rId124" Type="http://schemas.openxmlformats.org/officeDocument/2006/relationships/image" Target="media/image66.png"/><Relationship Id="rId245" Type="http://schemas.openxmlformats.org/officeDocument/2006/relationships/image" Target="media/image299.png"/><Relationship Id="rId123" Type="http://schemas.openxmlformats.org/officeDocument/2006/relationships/image" Target="media/image39.png"/><Relationship Id="rId244" Type="http://schemas.openxmlformats.org/officeDocument/2006/relationships/image" Target="media/image165.png"/><Relationship Id="rId122" Type="http://schemas.openxmlformats.org/officeDocument/2006/relationships/image" Target="media/image214.png"/><Relationship Id="rId243" Type="http://schemas.openxmlformats.org/officeDocument/2006/relationships/image" Target="media/image119.png"/><Relationship Id="rId95" Type="http://schemas.openxmlformats.org/officeDocument/2006/relationships/image" Target="media/image32.png"/><Relationship Id="rId94" Type="http://schemas.openxmlformats.org/officeDocument/2006/relationships/image" Target="media/image182.png"/><Relationship Id="rId97" Type="http://schemas.openxmlformats.org/officeDocument/2006/relationships/image" Target="media/image297.png"/><Relationship Id="rId96" Type="http://schemas.openxmlformats.org/officeDocument/2006/relationships/image" Target="media/image130.png"/><Relationship Id="rId99" Type="http://schemas.openxmlformats.org/officeDocument/2006/relationships/image" Target="media/image114.png"/><Relationship Id="rId98" Type="http://schemas.openxmlformats.org/officeDocument/2006/relationships/image" Target="media/image100.png"/><Relationship Id="rId91" Type="http://schemas.openxmlformats.org/officeDocument/2006/relationships/image" Target="media/image77.png"/><Relationship Id="rId90" Type="http://schemas.openxmlformats.org/officeDocument/2006/relationships/image" Target="media/image293.png"/><Relationship Id="rId93" Type="http://schemas.openxmlformats.org/officeDocument/2006/relationships/image" Target="media/image294.png"/><Relationship Id="rId92" Type="http://schemas.openxmlformats.org/officeDocument/2006/relationships/image" Target="media/image202.png"/><Relationship Id="rId118" Type="http://schemas.openxmlformats.org/officeDocument/2006/relationships/image" Target="media/image256.png"/><Relationship Id="rId239" Type="http://schemas.openxmlformats.org/officeDocument/2006/relationships/image" Target="media/image5.png"/><Relationship Id="rId117" Type="http://schemas.openxmlformats.org/officeDocument/2006/relationships/image" Target="media/image82.png"/><Relationship Id="rId238" Type="http://schemas.openxmlformats.org/officeDocument/2006/relationships/image" Target="media/image190.png"/><Relationship Id="rId116" Type="http://schemas.openxmlformats.org/officeDocument/2006/relationships/image" Target="media/image53.png"/><Relationship Id="rId237" Type="http://schemas.openxmlformats.org/officeDocument/2006/relationships/image" Target="media/image132.png"/><Relationship Id="rId115" Type="http://schemas.openxmlformats.org/officeDocument/2006/relationships/image" Target="media/image134.png"/><Relationship Id="rId236" Type="http://schemas.openxmlformats.org/officeDocument/2006/relationships/image" Target="media/image51.png"/><Relationship Id="rId119" Type="http://schemas.openxmlformats.org/officeDocument/2006/relationships/image" Target="media/image205.png"/><Relationship Id="rId110" Type="http://schemas.openxmlformats.org/officeDocument/2006/relationships/image" Target="media/image209.png"/><Relationship Id="rId231" Type="http://schemas.openxmlformats.org/officeDocument/2006/relationships/image" Target="media/image181.png"/><Relationship Id="rId230" Type="http://schemas.openxmlformats.org/officeDocument/2006/relationships/image" Target="media/image87.png"/><Relationship Id="rId114" Type="http://schemas.openxmlformats.org/officeDocument/2006/relationships/image" Target="media/image88.png"/><Relationship Id="rId235" Type="http://schemas.openxmlformats.org/officeDocument/2006/relationships/image" Target="media/image153.png"/><Relationship Id="rId113" Type="http://schemas.openxmlformats.org/officeDocument/2006/relationships/image" Target="media/image163.png"/><Relationship Id="rId234" Type="http://schemas.openxmlformats.org/officeDocument/2006/relationships/image" Target="media/image189.png"/><Relationship Id="rId112" Type="http://schemas.openxmlformats.org/officeDocument/2006/relationships/image" Target="media/image240.png"/><Relationship Id="rId233" Type="http://schemas.openxmlformats.org/officeDocument/2006/relationships/image" Target="media/image19.png"/><Relationship Id="rId111" Type="http://schemas.openxmlformats.org/officeDocument/2006/relationships/image" Target="media/image43.png"/><Relationship Id="rId232" Type="http://schemas.openxmlformats.org/officeDocument/2006/relationships/image" Target="media/image92.png"/><Relationship Id="rId305" Type="http://schemas.openxmlformats.org/officeDocument/2006/relationships/image" Target="media/image93.png"/><Relationship Id="rId304" Type="http://schemas.openxmlformats.org/officeDocument/2006/relationships/image" Target="media/image166.png"/><Relationship Id="rId303" Type="http://schemas.openxmlformats.org/officeDocument/2006/relationships/image" Target="media/image263.png"/><Relationship Id="rId302" Type="http://schemas.openxmlformats.org/officeDocument/2006/relationships/image" Target="media/image95.png"/><Relationship Id="rId309" Type="http://schemas.openxmlformats.org/officeDocument/2006/relationships/image" Target="media/image133.png"/><Relationship Id="rId308" Type="http://schemas.openxmlformats.org/officeDocument/2006/relationships/image" Target="media/image179.png"/><Relationship Id="rId307" Type="http://schemas.openxmlformats.org/officeDocument/2006/relationships/image" Target="media/image295.png"/><Relationship Id="rId306" Type="http://schemas.openxmlformats.org/officeDocument/2006/relationships/image" Target="media/image156.png"/><Relationship Id="rId301" Type="http://schemas.openxmlformats.org/officeDocument/2006/relationships/image" Target="media/image264.png"/><Relationship Id="rId300" Type="http://schemas.openxmlformats.org/officeDocument/2006/relationships/image" Target="media/image298.png"/><Relationship Id="rId206" Type="http://schemas.openxmlformats.org/officeDocument/2006/relationships/image" Target="media/image38.png"/><Relationship Id="rId327" Type="http://schemas.openxmlformats.org/officeDocument/2006/relationships/image" Target="media/image207.png"/><Relationship Id="rId205" Type="http://schemas.openxmlformats.org/officeDocument/2006/relationships/image" Target="media/image78.png"/><Relationship Id="rId326" Type="http://schemas.openxmlformats.org/officeDocument/2006/relationships/image" Target="media/image246.png"/><Relationship Id="rId204" Type="http://schemas.openxmlformats.org/officeDocument/2006/relationships/image" Target="media/image251.png"/><Relationship Id="rId325" Type="http://schemas.openxmlformats.org/officeDocument/2006/relationships/image" Target="media/image266.png"/><Relationship Id="rId203" Type="http://schemas.openxmlformats.org/officeDocument/2006/relationships/image" Target="media/image46.png"/><Relationship Id="rId324" Type="http://schemas.openxmlformats.org/officeDocument/2006/relationships/image" Target="media/image21.png"/><Relationship Id="rId209" Type="http://schemas.openxmlformats.org/officeDocument/2006/relationships/image" Target="media/image192.png"/><Relationship Id="rId208" Type="http://schemas.openxmlformats.org/officeDocument/2006/relationships/image" Target="media/image73.png"/><Relationship Id="rId329" Type="http://schemas.openxmlformats.org/officeDocument/2006/relationships/image" Target="media/image241.png"/><Relationship Id="rId207" Type="http://schemas.openxmlformats.org/officeDocument/2006/relationships/image" Target="media/image33.png"/><Relationship Id="rId328" Type="http://schemas.openxmlformats.org/officeDocument/2006/relationships/image" Target="media/image103.png"/><Relationship Id="rId202" Type="http://schemas.openxmlformats.org/officeDocument/2006/relationships/image" Target="media/image233.png"/><Relationship Id="rId323" Type="http://schemas.openxmlformats.org/officeDocument/2006/relationships/image" Target="media/image223.png"/><Relationship Id="rId201" Type="http://schemas.openxmlformats.org/officeDocument/2006/relationships/image" Target="media/image91.png"/><Relationship Id="rId322" Type="http://schemas.openxmlformats.org/officeDocument/2006/relationships/image" Target="media/image115.png"/><Relationship Id="rId200" Type="http://schemas.openxmlformats.org/officeDocument/2006/relationships/image" Target="media/image50.png"/><Relationship Id="rId321" Type="http://schemas.openxmlformats.org/officeDocument/2006/relationships/image" Target="media/image254.png"/><Relationship Id="rId320" Type="http://schemas.openxmlformats.org/officeDocument/2006/relationships/image" Target="media/image226.png"/><Relationship Id="rId316" Type="http://schemas.openxmlformats.org/officeDocument/2006/relationships/image" Target="media/image252.png"/><Relationship Id="rId315" Type="http://schemas.openxmlformats.org/officeDocument/2006/relationships/image" Target="media/image191.png"/><Relationship Id="rId314" Type="http://schemas.openxmlformats.org/officeDocument/2006/relationships/image" Target="media/image18.png"/><Relationship Id="rId313" Type="http://schemas.openxmlformats.org/officeDocument/2006/relationships/image" Target="media/image49.png"/><Relationship Id="rId319" Type="http://schemas.openxmlformats.org/officeDocument/2006/relationships/image" Target="media/image128.png"/><Relationship Id="rId318" Type="http://schemas.openxmlformats.org/officeDocument/2006/relationships/image" Target="media/image204.png"/><Relationship Id="rId317" Type="http://schemas.openxmlformats.org/officeDocument/2006/relationships/image" Target="media/image75.png"/><Relationship Id="rId312" Type="http://schemas.openxmlformats.org/officeDocument/2006/relationships/image" Target="media/image239.png"/><Relationship Id="rId311" Type="http://schemas.openxmlformats.org/officeDocument/2006/relationships/image" Target="media/image62.png"/><Relationship Id="rId310" Type="http://schemas.openxmlformats.org/officeDocument/2006/relationships/image" Target="media/image30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29mSCLHEdDdcYWddhnVPQU/CUw==">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2023-08-29T02:21:00Z</dcterms:created>
  <dc:creator>JOSE LUIS OPORTO VALENZUELA</dc:creator>
</cp:coreProperties>
</file>